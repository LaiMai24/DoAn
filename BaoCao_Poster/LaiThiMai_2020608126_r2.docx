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27"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101"/>
        <w:gridCol w:w="8426"/>
      </w:tblGrid>
      <w:tr w:rsidR="004509E4" w:rsidRPr="001F4587" w14:paraId="715CEAFC" w14:textId="77777777" w:rsidTr="00320CFA">
        <w:trPr>
          <w:cantSplit/>
          <w:trHeight w:val="503"/>
          <w:jc w:val="center"/>
        </w:trPr>
        <w:tc>
          <w:tcPr>
            <w:tcW w:w="1101" w:type="dxa"/>
            <w:tcBorders>
              <w:top w:val="single" w:sz="4" w:space="0" w:color="auto"/>
            </w:tcBorders>
            <w:textDirection w:val="tbRl"/>
          </w:tcPr>
          <w:p w14:paraId="67538DF8" w14:textId="77777777" w:rsidR="004509E4" w:rsidRPr="001F4587" w:rsidRDefault="004509E4" w:rsidP="009E33B3">
            <w:pPr>
              <w:spacing w:after="200" w:line="360" w:lineRule="auto"/>
              <w:ind w:left="113" w:right="113"/>
              <w:jc w:val="center"/>
              <w:rPr>
                <w:rFonts w:eastAsia="Calibri" w:cs="Times New Roman"/>
                <w:color w:val="000000" w:themeColor="text1"/>
                <w:sz w:val="28"/>
                <w:szCs w:val="28"/>
              </w:rPr>
            </w:pPr>
          </w:p>
        </w:tc>
        <w:tc>
          <w:tcPr>
            <w:tcW w:w="8426" w:type="dxa"/>
            <w:tcBorders>
              <w:top w:val="single" w:sz="4" w:space="0" w:color="auto"/>
            </w:tcBorders>
          </w:tcPr>
          <w:p w14:paraId="0B7A640D" w14:textId="77777777" w:rsidR="004509E4" w:rsidRPr="001F4587" w:rsidRDefault="004509E4" w:rsidP="009E33B3">
            <w:pPr>
              <w:spacing w:after="200" w:line="276" w:lineRule="auto"/>
              <w:jc w:val="center"/>
              <w:rPr>
                <w:rFonts w:eastAsia="Calibri" w:cs="Times New Roman"/>
                <w:b/>
                <w:color w:val="000000" w:themeColor="text1"/>
                <w:sz w:val="28"/>
                <w:szCs w:val="28"/>
              </w:rPr>
            </w:pPr>
          </w:p>
        </w:tc>
      </w:tr>
      <w:tr w:rsidR="004509E4" w:rsidRPr="001F4587" w14:paraId="56DC5F3D" w14:textId="77777777" w:rsidTr="00320CFA">
        <w:trPr>
          <w:cantSplit/>
          <w:trHeight w:val="1134"/>
          <w:jc w:val="center"/>
        </w:trPr>
        <w:tc>
          <w:tcPr>
            <w:tcW w:w="1101" w:type="dxa"/>
            <w:vMerge w:val="restart"/>
            <w:textDirection w:val="tbRl"/>
          </w:tcPr>
          <w:p w14:paraId="14AFC275" w14:textId="77777777" w:rsidR="004509E4" w:rsidRPr="001F4587" w:rsidRDefault="004509E4" w:rsidP="009E33B3">
            <w:pPr>
              <w:spacing w:after="200" w:line="360" w:lineRule="auto"/>
              <w:ind w:left="113" w:right="113"/>
              <w:jc w:val="center"/>
              <w:rPr>
                <w:rFonts w:eastAsia="Calibri" w:cs="Times New Roman"/>
                <w:color w:val="000000" w:themeColor="text1"/>
                <w:sz w:val="28"/>
                <w:szCs w:val="28"/>
              </w:rPr>
            </w:pPr>
          </w:p>
          <w:p w14:paraId="35C3AE30" w14:textId="2D8EF05C" w:rsidR="004509E4" w:rsidRPr="001F4587" w:rsidRDefault="002E01A2" w:rsidP="00531331">
            <w:pPr>
              <w:spacing w:after="200" w:line="360" w:lineRule="auto"/>
              <w:ind w:right="113" w:firstLineChars="450" w:firstLine="1260"/>
              <w:rPr>
                <w:rFonts w:eastAsia="Calibri" w:cs="Times New Roman"/>
                <w:color w:val="000000" w:themeColor="text1"/>
                <w:sz w:val="28"/>
                <w:szCs w:val="28"/>
                <w:lang w:val="de-DE"/>
              </w:rPr>
            </w:pPr>
            <w:r w:rsidRPr="001F4587">
              <w:rPr>
                <w:rFonts w:eastAsia="Calibri" w:cs="Times New Roman"/>
                <w:color w:val="000000" w:themeColor="text1"/>
                <w:sz w:val="28"/>
                <w:szCs w:val="28"/>
                <w:lang w:val="de-DE"/>
              </w:rPr>
              <w:t>LẠI THỊ MAI</w:t>
            </w:r>
          </w:p>
        </w:tc>
        <w:tc>
          <w:tcPr>
            <w:tcW w:w="8426" w:type="dxa"/>
          </w:tcPr>
          <w:p w14:paraId="2EFE3D4F" w14:textId="77777777" w:rsidR="004509E4" w:rsidRPr="001F4587" w:rsidRDefault="004509E4" w:rsidP="009E33B3">
            <w:pPr>
              <w:spacing w:after="0" w:line="276" w:lineRule="auto"/>
              <w:jc w:val="center"/>
              <w:rPr>
                <w:rFonts w:eastAsia="Calibri" w:cs="Times New Roman"/>
                <w:b/>
                <w:color w:val="000000" w:themeColor="text1"/>
                <w:sz w:val="28"/>
                <w:szCs w:val="28"/>
                <w:lang w:val="de-DE"/>
              </w:rPr>
            </w:pPr>
            <w:r w:rsidRPr="001F4587">
              <w:rPr>
                <w:rFonts w:eastAsia="Calibri" w:cs="Times New Roman"/>
                <w:b/>
                <w:color w:val="000000" w:themeColor="text1"/>
                <w:sz w:val="28"/>
                <w:szCs w:val="28"/>
                <w:lang w:val="de-DE"/>
              </w:rPr>
              <w:t>BỘ CÔNG THƯƠNG</w:t>
            </w:r>
          </w:p>
          <w:p w14:paraId="6A82B951" w14:textId="77777777" w:rsidR="004509E4" w:rsidRPr="0094605F" w:rsidRDefault="004509E4" w:rsidP="009E33B3">
            <w:pPr>
              <w:spacing w:after="0" w:line="276" w:lineRule="auto"/>
              <w:jc w:val="center"/>
              <w:rPr>
                <w:rFonts w:eastAsia="Calibri" w:cs="Times New Roman"/>
                <w:b/>
                <w:color w:val="000000" w:themeColor="text1"/>
                <w:sz w:val="28"/>
                <w:szCs w:val="28"/>
                <w:lang w:val="de-DE"/>
              </w:rPr>
            </w:pPr>
            <w:r w:rsidRPr="0094605F">
              <w:rPr>
                <w:rFonts w:eastAsia="Calibri" w:cs="Times New Roman"/>
                <w:b/>
                <w:color w:val="000000" w:themeColor="text1"/>
                <w:sz w:val="28"/>
                <w:szCs w:val="28"/>
                <w:lang w:val="de-DE"/>
              </w:rPr>
              <w:t>TRƯỜNG ĐẠI HỌC CÔNG NGHIỆP HÀ NỘI</w:t>
            </w:r>
          </w:p>
          <w:p w14:paraId="340C4C6A" w14:textId="77777777" w:rsidR="004509E4" w:rsidRPr="001F4587" w:rsidRDefault="004509E4" w:rsidP="009E33B3">
            <w:pPr>
              <w:spacing w:after="200" w:line="276" w:lineRule="auto"/>
              <w:jc w:val="center"/>
              <w:rPr>
                <w:rFonts w:eastAsia="Calibri" w:cs="Times New Roman"/>
                <w:b/>
                <w:color w:val="000000" w:themeColor="text1"/>
                <w:sz w:val="28"/>
                <w:szCs w:val="28"/>
              </w:rPr>
            </w:pPr>
            <w:r w:rsidRPr="001F4587">
              <w:rPr>
                <w:rFonts w:eastAsia="Calibri" w:cs="Times New Roman"/>
                <w:b/>
                <w:color w:val="000000" w:themeColor="text1"/>
                <w:sz w:val="28"/>
                <w:szCs w:val="28"/>
              </w:rPr>
              <w:t>---------------------------------------</w:t>
            </w:r>
          </w:p>
        </w:tc>
      </w:tr>
      <w:tr w:rsidR="004509E4" w:rsidRPr="001F4587" w14:paraId="5A484FFE" w14:textId="77777777" w:rsidTr="00320CFA">
        <w:trPr>
          <w:cantSplit/>
          <w:jc w:val="center"/>
        </w:trPr>
        <w:tc>
          <w:tcPr>
            <w:tcW w:w="1101" w:type="dxa"/>
            <w:vMerge/>
          </w:tcPr>
          <w:p w14:paraId="5F3E941B" w14:textId="77777777" w:rsidR="004509E4" w:rsidRPr="001F4587" w:rsidRDefault="004509E4" w:rsidP="009E33B3">
            <w:pPr>
              <w:spacing w:after="200" w:line="360" w:lineRule="auto"/>
              <w:jc w:val="center"/>
              <w:rPr>
                <w:rFonts w:eastAsia="Calibri" w:cs="Times New Roman"/>
                <w:b/>
                <w:color w:val="000000" w:themeColor="text1"/>
                <w:sz w:val="28"/>
                <w:szCs w:val="28"/>
              </w:rPr>
            </w:pPr>
          </w:p>
        </w:tc>
        <w:tc>
          <w:tcPr>
            <w:tcW w:w="8426" w:type="dxa"/>
          </w:tcPr>
          <w:p w14:paraId="7EC4ADB1" w14:textId="77777777" w:rsidR="004509E4" w:rsidRPr="001F4587" w:rsidRDefault="004509E4" w:rsidP="009E33B3">
            <w:pPr>
              <w:spacing w:after="200" w:line="276" w:lineRule="auto"/>
              <w:jc w:val="center"/>
              <w:rPr>
                <w:rFonts w:eastAsia="Calibri" w:cs="Times New Roman"/>
                <w:color w:val="000000" w:themeColor="text1"/>
                <w:sz w:val="28"/>
                <w:szCs w:val="28"/>
              </w:rPr>
            </w:pPr>
          </w:p>
        </w:tc>
      </w:tr>
      <w:tr w:rsidR="004509E4" w:rsidRPr="001F4587" w14:paraId="606908A1" w14:textId="77777777" w:rsidTr="00320CFA">
        <w:trPr>
          <w:cantSplit/>
          <w:jc w:val="center"/>
        </w:trPr>
        <w:tc>
          <w:tcPr>
            <w:tcW w:w="1101" w:type="dxa"/>
            <w:vMerge/>
          </w:tcPr>
          <w:p w14:paraId="2331A44F" w14:textId="77777777" w:rsidR="004509E4" w:rsidRPr="001F4587" w:rsidRDefault="004509E4" w:rsidP="009E33B3">
            <w:pPr>
              <w:spacing w:after="200" w:line="360" w:lineRule="auto"/>
              <w:jc w:val="center"/>
              <w:rPr>
                <w:rFonts w:eastAsia="Calibri" w:cs="Times New Roman"/>
                <w:color w:val="000000" w:themeColor="text1"/>
                <w:sz w:val="28"/>
                <w:szCs w:val="28"/>
              </w:rPr>
            </w:pPr>
          </w:p>
        </w:tc>
        <w:tc>
          <w:tcPr>
            <w:tcW w:w="8426" w:type="dxa"/>
          </w:tcPr>
          <w:p w14:paraId="427926CB" w14:textId="77777777" w:rsidR="004509E4" w:rsidRPr="00320CFA" w:rsidRDefault="004509E4" w:rsidP="009E33B3">
            <w:pPr>
              <w:spacing w:after="200" w:line="276" w:lineRule="auto"/>
              <w:jc w:val="left"/>
              <w:rPr>
                <w:rFonts w:eastAsia="Calibri" w:cs="Times New Roman"/>
                <w:b/>
                <w:color w:val="000000" w:themeColor="text1"/>
                <w:sz w:val="32"/>
                <w:szCs w:val="28"/>
              </w:rPr>
            </w:pPr>
          </w:p>
          <w:p w14:paraId="3CD20726" w14:textId="77777777" w:rsidR="004509E4" w:rsidRPr="00320CFA" w:rsidRDefault="004509E4" w:rsidP="009E33B3">
            <w:pPr>
              <w:spacing w:after="200" w:line="276" w:lineRule="auto"/>
              <w:jc w:val="center"/>
              <w:rPr>
                <w:rFonts w:eastAsia="Calibri" w:cs="Times New Roman"/>
                <w:b/>
                <w:color w:val="000000" w:themeColor="text1"/>
                <w:sz w:val="32"/>
                <w:szCs w:val="28"/>
              </w:rPr>
            </w:pPr>
            <w:r w:rsidRPr="00320CFA">
              <w:rPr>
                <w:rFonts w:eastAsia="Calibri" w:cs="Times New Roman"/>
                <w:b/>
                <w:color w:val="000000" w:themeColor="text1"/>
                <w:sz w:val="32"/>
                <w:szCs w:val="28"/>
              </w:rPr>
              <w:t>ĐỒ ÁN TỐT NGHIỆP ĐẠI HỌC</w:t>
            </w:r>
          </w:p>
        </w:tc>
      </w:tr>
      <w:tr w:rsidR="004509E4" w:rsidRPr="001F4587" w14:paraId="4F2BFEE8" w14:textId="77777777" w:rsidTr="00320CFA">
        <w:trPr>
          <w:cantSplit/>
          <w:jc w:val="center"/>
        </w:trPr>
        <w:tc>
          <w:tcPr>
            <w:tcW w:w="1101" w:type="dxa"/>
            <w:vMerge/>
          </w:tcPr>
          <w:p w14:paraId="387D01CC" w14:textId="77777777" w:rsidR="004509E4" w:rsidRPr="001F4587" w:rsidRDefault="004509E4" w:rsidP="009E33B3">
            <w:pPr>
              <w:spacing w:after="200" w:line="360" w:lineRule="auto"/>
              <w:jc w:val="center"/>
              <w:rPr>
                <w:rFonts w:eastAsia="Calibri" w:cs="Times New Roman"/>
                <w:color w:val="000000" w:themeColor="text1"/>
                <w:sz w:val="28"/>
                <w:szCs w:val="28"/>
                <w:lang w:val="de-DE"/>
              </w:rPr>
            </w:pPr>
          </w:p>
        </w:tc>
        <w:tc>
          <w:tcPr>
            <w:tcW w:w="8426" w:type="dxa"/>
          </w:tcPr>
          <w:p w14:paraId="2EBACBDF" w14:textId="77777777" w:rsidR="004509E4" w:rsidRPr="00320CFA" w:rsidRDefault="004509E4" w:rsidP="009E33B3">
            <w:pPr>
              <w:spacing w:after="200" w:line="276" w:lineRule="auto"/>
              <w:jc w:val="center"/>
              <w:rPr>
                <w:rFonts w:eastAsia="Calibri" w:cs="Times New Roman"/>
                <w:b/>
                <w:color w:val="000000" w:themeColor="text1"/>
                <w:sz w:val="32"/>
                <w:szCs w:val="28"/>
              </w:rPr>
            </w:pPr>
            <w:r w:rsidRPr="00320CFA">
              <w:rPr>
                <w:rFonts w:eastAsia="Calibri" w:cs="Times New Roman"/>
                <w:b/>
                <w:color w:val="000000" w:themeColor="text1"/>
                <w:sz w:val="32"/>
                <w:szCs w:val="28"/>
              </w:rPr>
              <w:t>NGÀNH HỆ THỐNG THÔNG TIN</w:t>
            </w:r>
          </w:p>
        </w:tc>
      </w:tr>
      <w:tr w:rsidR="004509E4" w:rsidRPr="001F4587" w14:paraId="500CF17A" w14:textId="77777777" w:rsidTr="00320CFA">
        <w:trPr>
          <w:cantSplit/>
          <w:jc w:val="center"/>
        </w:trPr>
        <w:tc>
          <w:tcPr>
            <w:tcW w:w="1101" w:type="dxa"/>
            <w:vMerge/>
          </w:tcPr>
          <w:p w14:paraId="65DEDC67" w14:textId="77777777" w:rsidR="004509E4" w:rsidRPr="001F4587" w:rsidRDefault="004509E4" w:rsidP="009E33B3">
            <w:pPr>
              <w:spacing w:after="200" w:line="360" w:lineRule="auto"/>
              <w:jc w:val="center"/>
              <w:rPr>
                <w:rFonts w:eastAsia="Calibri" w:cs="Times New Roman"/>
                <w:color w:val="000000" w:themeColor="text1"/>
                <w:sz w:val="28"/>
                <w:szCs w:val="28"/>
                <w:lang w:val="de-DE"/>
              </w:rPr>
            </w:pPr>
          </w:p>
        </w:tc>
        <w:tc>
          <w:tcPr>
            <w:tcW w:w="8426" w:type="dxa"/>
          </w:tcPr>
          <w:p w14:paraId="31BA3841" w14:textId="77777777" w:rsidR="004509E4" w:rsidRPr="001F4587" w:rsidRDefault="004509E4" w:rsidP="009E33B3">
            <w:pPr>
              <w:spacing w:after="200" w:line="276" w:lineRule="auto"/>
              <w:jc w:val="left"/>
              <w:rPr>
                <w:rFonts w:eastAsia="Calibri" w:cs="Times New Roman"/>
                <w:color w:val="000000" w:themeColor="text1"/>
                <w:sz w:val="28"/>
                <w:szCs w:val="28"/>
                <w:lang w:val="de-DE"/>
              </w:rPr>
            </w:pPr>
          </w:p>
        </w:tc>
      </w:tr>
      <w:tr w:rsidR="004509E4" w:rsidRPr="001F4587" w14:paraId="6AB22F5D" w14:textId="77777777" w:rsidTr="00320CFA">
        <w:trPr>
          <w:cantSplit/>
          <w:jc w:val="center"/>
        </w:trPr>
        <w:tc>
          <w:tcPr>
            <w:tcW w:w="1101" w:type="dxa"/>
            <w:vMerge/>
          </w:tcPr>
          <w:p w14:paraId="1B98A353" w14:textId="77777777" w:rsidR="004509E4" w:rsidRPr="001F4587" w:rsidRDefault="004509E4" w:rsidP="009E33B3">
            <w:pPr>
              <w:spacing w:after="200" w:line="360" w:lineRule="auto"/>
              <w:jc w:val="center"/>
              <w:rPr>
                <w:rFonts w:eastAsia="Calibri" w:cs="Times New Roman"/>
                <w:b/>
                <w:color w:val="000000" w:themeColor="text1"/>
                <w:sz w:val="28"/>
                <w:szCs w:val="28"/>
                <w:lang w:val="de-DE"/>
              </w:rPr>
            </w:pPr>
          </w:p>
        </w:tc>
        <w:tc>
          <w:tcPr>
            <w:tcW w:w="8426" w:type="dxa"/>
          </w:tcPr>
          <w:p w14:paraId="4384C43C" w14:textId="571DA664" w:rsidR="00AB4551" w:rsidRDefault="00AB4551" w:rsidP="009E33B3">
            <w:pPr>
              <w:spacing w:after="200" w:line="276" w:lineRule="auto"/>
              <w:jc w:val="center"/>
              <w:rPr>
                <w:ins w:id="0" w:author="Administrator" w:date="2024-05-31T21:14:00Z"/>
                <w:rFonts w:eastAsia="Calibri" w:cs="Times New Roman"/>
                <w:b/>
                <w:color w:val="000000" w:themeColor="text1"/>
                <w:sz w:val="28"/>
                <w:szCs w:val="28"/>
                <w:lang w:val="de-DE"/>
              </w:rPr>
            </w:pPr>
            <w:ins w:id="1" w:author="Administrator" w:date="2024-05-31T21:14:00Z">
              <w:r>
                <w:rPr>
                  <w:rFonts w:eastAsia="Calibri" w:cs="Times New Roman"/>
                  <w:b/>
                  <w:color w:val="000000" w:themeColor="text1"/>
                  <w:sz w:val="28"/>
                  <w:szCs w:val="28"/>
                  <w:lang w:val="de-DE"/>
                </w:rPr>
                <w:t>XÂY DỰNG WEBSITE BÁN MỸ PHẨM</w:t>
              </w:r>
            </w:ins>
          </w:p>
          <w:p w14:paraId="278520DF" w14:textId="2A888482" w:rsidR="00AB4551" w:rsidRDefault="00AB4551" w:rsidP="009E33B3">
            <w:pPr>
              <w:spacing w:after="200" w:line="276" w:lineRule="auto"/>
              <w:jc w:val="center"/>
              <w:rPr>
                <w:ins w:id="2" w:author="Administrator" w:date="2024-05-31T21:14:00Z"/>
                <w:rFonts w:eastAsia="Calibri" w:cs="Times New Roman"/>
                <w:b/>
                <w:color w:val="000000" w:themeColor="text1"/>
                <w:sz w:val="28"/>
                <w:szCs w:val="28"/>
                <w:lang w:val="de-DE"/>
              </w:rPr>
            </w:pPr>
            <w:ins w:id="3" w:author="Administrator" w:date="2024-05-31T21:14:00Z">
              <w:r>
                <w:rPr>
                  <w:rFonts w:eastAsia="Calibri" w:cs="Times New Roman"/>
                  <w:b/>
                  <w:color w:val="000000" w:themeColor="text1"/>
                  <w:sz w:val="28"/>
                  <w:szCs w:val="28"/>
                  <w:lang w:val="de-DE"/>
                </w:rPr>
                <w:t>SỬ DỤNG ASP.NET MVAC</w:t>
              </w:r>
            </w:ins>
          </w:p>
          <w:p w14:paraId="49BE5E00" w14:textId="7291DDB2" w:rsidR="004509E4" w:rsidRPr="001F4587" w:rsidDel="00AB4551" w:rsidRDefault="004509E4">
            <w:pPr>
              <w:spacing w:after="200" w:line="276" w:lineRule="auto"/>
              <w:rPr>
                <w:del w:id="4" w:author="Administrator" w:date="2024-05-31T21:17:00Z"/>
                <w:rFonts w:eastAsia="Calibri" w:cs="Times New Roman"/>
                <w:b/>
                <w:color w:val="000000" w:themeColor="text1"/>
                <w:sz w:val="28"/>
                <w:szCs w:val="28"/>
                <w:lang w:val="de-DE"/>
              </w:rPr>
              <w:pPrChange w:id="5" w:author="Administrator" w:date="2024-05-31T21:17:00Z">
                <w:pPr>
                  <w:spacing w:after="200" w:line="276" w:lineRule="auto"/>
                  <w:jc w:val="center"/>
                </w:pPr>
              </w:pPrChange>
            </w:pPr>
            <w:commentRangeStart w:id="6"/>
            <w:del w:id="7" w:author="Administrator" w:date="2024-05-31T21:17:00Z">
              <w:r w:rsidRPr="001F4587" w:rsidDel="00AB4551">
                <w:rPr>
                  <w:rFonts w:eastAsia="Calibri" w:cs="Times New Roman"/>
                  <w:b/>
                  <w:color w:val="000000" w:themeColor="text1"/>
                  <w:sz w:val="28"/>
                  <w:szCs w:val="28"/>
                  <w:lang w:val="de-DE"/>
                </w:rPr>
                <w:delText xml:space="preserve">Xây dựng website bán mỹ phẩm </w:delText>
              </w:r>
            </w:del>
          </w:p>
          <w:p w14:paraId="2728FE58" w14:textId="73889B78" w:rsidR="004509E4" w:rsidRPr="001F4587" w:rsidRDefault="004509E4" w:rsidP="009E33B3">
            <w:pPr>
              <w:spacing w:after="200" w:line="276" w:lineRule="auto"/>
              <w:jc w:val="center"/>
              <w:rPr>
                <w:rFonts w:eastAsia="Calibri" w:cs="Times New Roman"/>
                <w:b/>
                <w:color w:val="000000" w:themeColor="text1"/>
                <w:sz w:val="28"/>
                <w:szCs w:val="28"/>
                <w:lang w:val="de-DE"/>
              </w:rPr>
            </w:pPr>
            <w:del w:id="8" w:author="Administrator" w:date="2024-05-31T21:17:00Z">
              <w:r w:rsidRPr="001F4587" w:rsidDel="00AB4551">
                <w:rPr>
                  <w:rFonts w:eastAsia="Calibri" w:cs="Times New Roman"/>
                  <w:b/>
                  <w:color w:val="000000" w:themeColor="text1"/>
                  <w:sz w:val="28"/>
                  <w:szCs w:val="28"/>
                  <w:lang w:val="de-DE"/>
                </w:rPr>
                <w:delText>sử dụng ASP.NET MVC</w:delText>
              </w:r>
              <w:commentRangeEnd w:id="6"/>
              <w:r w:rsidR="0094605F" w:rsidDel="00AB4551">
                <w:rPr>
                  <w:rStyle w:val="CommentReference"/>
                </w:rPr>
                <w:commentReference w:id="6"/>
              </w:r>
            </w:del>
          </w:p>
        </w:tc>
      </w:tr>
      <w:tr w:rsidR="004509E4" w:rsidRPr="001F4587" w14:paraId="34870095" w14:textId="77777777" w:rsidTr="00320CFA">
        <w:trPr>
          <w:cantSplit/>
          <w:jc w:val="center"/>
        </w:trPr>
        <w:tc>
          <w:tcPr>
            <w:tcW w:w="1101" w:type="dxa"/>
            <w:vMerge/>
          </w:tcPr>
          <w:p w14:paraId="50CFE1DE" w14:textId="77777777" w:rsidR="004509E4" w:rsidRPr="001F4587" w:rsidRDefault="004509E4" w:rsidP="009E33B3">
            <w:pPr>
              <w:spacing w:after="200" w:line="360" w:lineRule="auto"/>
              <w:jc w:val="center"/>
              <w:rPr>
                <w:rFonts w:eastAsia="Calibri" w:cs="Times New Roman"/>
                <w:color w:val="000000" w:themeColor="text1"/>
                <w:sz w:val="28"/>
                <w:szCs w:val="28"/>
                <w:lang w:val="de-DE"/>
              </w:rPr>
            </w:pPr>
          </w:p>
        </w:tc>
        <w:tc>
          <w:tcPr>
            <w:tcW w:w="8426" w:type="dxa"/>
            <w:tcBorders>
              <w:bottom w:val="nil"/>
            </w:tcBorders>
          </w:tcPr>
          <w:p w14:paraId="5218EEBE" w14:textId="77777777" w:rsidR="004509E4" w:rsidRPr="001F4587" w:rsidRDefault="004509E4" w:rsidP="009E33B3">
            <w:pPr>
              <w:spacing w:after="200" w:line="276" w:lineRule="auto"/>
              <w:jc w:val="center"/>
              <w:rPr>
                <w:rFonts w:eastAsia="Calibri" w:cs="Times New Roman"/>
                <w:color w:val="000000" w:themeColor="text1"/>
                <w:sz w:val="28"/>
                <w:szCs w:val="28"/>
                <w:lang w:val="de-DE"/>
              </w:rPr>
            </w:pPr>
          </w:p>
          <w:p w14:paraId="0D5778EC" w14:textId="77777777" w:rsidR="004509E4" w:rsidRPr="001F4587" w:rsidRDefault="004509E4" w:rsidP="009E33B3">
            <w:pPr>
              <w:spacing w:after="200" w:line="276" w:lineRule="auto"/>
              <w:jc w:val="center"/>
              <w:rPr>
                <w:rFonts w:eastAsia="Calibri" w:cs="Times New Roman"/>
                <w:color w:val="000000" w:themeColor="text1"/>
                <w:sz w:val="28"/>
                <w:szCs w:val="28"/>
                <w:lang w:val="de-DE"/>
              </w:rPr>
            </w:pPr>
          </w:p>
          <w:p w14:paraId="6FC6B126" w14:textId="77777777" w:rsidR="004509E4" w:rsidRPr="001F4587" w:rsidRDefault="004509E4" w:rsidP="009E33B3">
            <w:pPr>
              <w:spacing w:after="200" w:line="276" w:lineRule="auto"/>
              <w:jc w:val="center"/>
              <w:rPr>
                <w:rFonts w:eastAsia="Calibri" w:cs="Times New Roman"/>
                <w:color w:val="000000" w:themeColor="text1"/>
                <w:sz w:val="28"/>
                <w:szCs w:val="28"/>
                <w:lang w:val="de-DE"/>
              </w:rPr>
            </w:pPr>
          </w:p>
        </w:tc>
      </w:tr>
      <w:tr w:rsidR="004509E4" w:rsidRPr="0094605F" w14:paraId="5FF25AE5" w14:textId="77777777" w:rsidTr="00320CFA">
        <w:trPr>
          <w:cantSplit/>
          <w:jc w:val="center"/>
        </w:trPr>
        <w:tc>
          <w:tcPr>
            <w:tcW w:w="1101" w:type="dxa"/>
            <w:vMerge/>
            <w:tcBorders>
              <w:right w:val="single" w:sz="4" w:space="0" w:color="auto"/>
            </w:tcBorders>
          </w:tcPr>
          <w:p w14:paraId="3A2E1EAF" w14:textId="77777777" w:rsidR="004509E4" w:rsidRPr="001F4587" w:rsidRDefault="004509E4" w:rsidP="009E33B3">
            <w:pPr>
              <w:spacing w:after="200" w:line="360" w:lineRule="auto"/>
              <w:jc w:val="center"/>
              <w:rPr>
                <w:rFonts w:eastAsia="Calibri" w:cs="Times New Roman"/>
                <w:color w:val="000000" w:themeColor="text1"/>
                <w:sz w:val="28"/>
                <w:szCs w:val="28"/>
                <w:lang w:val="de-DE"/>
              </w:rPr>
            </w:pPr>
          </w:p>
        </w:tc>
        <w:tc>
          <w:tcPr>
            <w:tcW w:w="8426" w:type="dxa"/>
            <w:tcBorders>
              <w:top w:val="nil"/>
              <w:left w:val="single" w:sz="4" w:space="0" w:color="auto"/>
              <w:bottom w:val="nil"/>
              <w:right w:val="single" w:sz="4" w:space="0" w:color="auto"/>
            </w:tcBorders>
          </w:tcPr>
          <w:p w14:paraId="165BEF27" w14:textId="79CD80B0" w:rsidR="004509E4" w:rsidRPr="001F4587" w:rsidRDefault="004509E4" w:rsidP="009E33B3">
            <w:pPr>
              <w:spacing w:after="200" w:line="276" w:lineRule="auto"/>
              <w:jc w:val="center"/>
              <w:rPr>
                <w:rFonts w:eastAsia="Calibri" w:cs="Times New Roman"/>
                <w:b/>
                <w:color w:val="000000" w:themeColor="text1"/>
                <w:sz w:val="28"/>
                <w:szCs w:val="28"/>
                <w:lang w:val="de-DE"/>
              </w:rPr>
            </w:pPr>
            <w:r w:rsidRPr="001F4587">
              <w:rPr>
                <w:rFonts w:eastAsia="Calibri" w:cs="Times New Roman"/>
                <w:b/>
                <w:color w:val="000000" w:themeColor="text1"/>
                <w:sz w:val="28"/>
                <w:szCs w:val="28"/>
                <w:lang w:val="de-DE"/>
              </w:rPr>
              <w:t xml:space="preserve">CBHD                  :     </w:t>
            </w:r>
            <w:r w:rsidRPr="001F4587">
              <w:rPr>
                <w:rFonts w:eastAsia="Calibri" w:cs="Times New Roman"/>
                <w:b/>
                <w:iCs/>
                <w:color w:val="000000" w:themeColor="text1"/>
                <w:sz w:val="28"/>
                <w:szCs w:val="28"/>
                <w:lang w:val="de-DE"/>
              </w:rPr>
              <w:t>TS.Nguyễn Ngọc Quang</w:t>
            </w:r>
          </w:p>
        </w:tc>
      </w:tr>
      <w:tr w:rsidR="004509E4" w:rsidRPr="001F4587" w14:paraId="4D00C5D3" w14:textId="77777777" w:rsidTr="00320CFA">
        <w:trPr>
          <w:cantSplit/>
          <w:trHeight w:hRule="exact" w:val="507"/>
          <w:jc w:val="center"/>
        </w:trPr>
        <w:tc>
          <w:tcPr>
            <w:tcW w:w="1101" w:type="dxa"/>
            <w:vMerge w:val="restart"/>
            <w:tcBorders>
              <w:right w:val="single" w:sz="4" w:space="0" w:color="auto"/>
            </w:tcBorders>
            <w:textDirection w:val="tbRl"/>
          </w:tcPr>
          <w:p w14:paraId="6F95F814" w14:textId="77777777" w:rsidR="004509E4" w:rsidRPr="001F4587" w:rsidRDefault="004509E4" w:rsidP="009E33B3">
            <w:pPr>
              <w:spacing w:after="200" w:line="360" w:lineRule="auto"/>
              <w:ind w:left="113" w:right="113"/>
              <w:jc w:val="center"/>
              <w:rPr>
                <w:rFonts w:eastAsia="Calibri" w:cs="Times New Roman"/>
                <w:color w:val="000000" w:themeColor="text1"/>
                <w:sz w:val="28"/>
                <w:szCs w:val="28"/>
                <w:lang w:val="de-DE"/>
              </w:rPr>
            </w:pPr>
          </w:p>
          <w:p w14:paraId="675AFEE4" w14:textId="77777777" w:rsidR="004509E4" w:rsidRPr="001F4587" w:rsidRDefault="004509E4" w:rsidP="00483250">
            <w:pPr>
              <w:spacing w:after="200" w:line="360" w:lineRule="auto"/>
              <w:ind w:left="113" w:right="113"/>
              <w:jc w:val="center"/>
              <w:rPr>
                <w:rFonts w:eastAsia="Calibri" w:cs="Times New Roman"/>
                <w:color w:val="000000" w:themeColor="text1"/>
                <w:sz w:val="28"/>
                <w:szCs w:val="28"/>
              </w:rPr>
            </w:pPr>
            <w:r w:rsidRPr="001F4587">
              <w:rPr>
                <w:rFonts w:eastAsia="Calibri" w:cs="Times New Roman"/>
                <w:color w:val="000000" w:themeColor="text1"/>
                <w:sz w:val="28"/>
                <w:szCs w:val="28"/>
              </w:rPr>
              <w:t>HỆ THỐNG THÔNG TIN</w:t>
            </w:r>
          </w:p>
        </w:tc>
        <w:tc>
          <w:tcPr>
            <w:tcW w:w="8426" w:type="dxa"/>
            <w:tcBorders>
              <w:top w:val="nil"/>
              <w:left w:val="single" w:sz="4" w:space="0" w:color="auto"/>
              <w:bottom w:val="nil"/>
              <w:right w:val="single" w:sz="4" w:space="0" w:color="auto"/>
            </w:tcBorders>
          </w:tcPr>
          <w:p w14:paraId="28F152C3" w14:textId="7E5A4940" w:rsidR="004509E4" w:rsidRPr="001F4587" w:rsidRDefault="00531331" w:rsidP="009E33B3">
            <w:pPr>
              <w:spacing w:after="200" w:line="276" w:lineRule="auto"/>
              <w:rPr>
                <w:rFonts w:eastAsia="Calibri" w:cs="Times New Roman"/>
                <w:color w:val="000000" w:themeColor="text1"/>
                <w:sz w:val="28"/>
                <w:szCs w:val="28"/>
              </w:rPr>
            </w:pPr>
            <w:r>
              <w:rPr>
                <w:rFonts w:eastAsia="Calibri" w:cs="Times New Roman"/>
                <w:b/>
                <w:color w:val="000000" w:themeColor="text1"/>
                <w:sz w:val="28"/>
                <w:szCs w:val="28"/>
                <w:lang w:val="de-DE"/>
              </w:rPr>
              <w:t xml:space="preserve">                     Sinh viên             </w:t>
            </w:r>
            <w:r w:rsidR="004509E4" w:rsidRPr="001F4587">
              <w:rPr>
                <w:rFonts w:eastAsia="Calibri" w:cs="Times New Roman"/>
                <w:b/>
                <w:color w:val="000000" w:themeColor="text1"/>
                <w:sz w:val="28"/>
                <w:szCs w:val="28"/>
                <w:lang w:val="de-DE"/>
              </w:rPr>
              <w:t>:      Lại Thị Mai</w:t>
            </w:r>
          </w:p>
        </w:tc>
      </w:tr>
      <w:tr w:rsidR="004509E4" w:rsidRPr="001F4587" w14:paraId="2DF1E336" w14:textId="77777777" w:rsidTr="00320CFA">
        <w:trPr>
          <w:cantSplit/>
          <w:jc w:val="center"/>
        </w:trPr>
        <w:tc>
          <w:tcPr>
            <w:tcW w:w="1101" w:type="dxa"/>
            <w:vMerge/>
            <w:tcBorders>
              <w:right w:val="single" w:sz="4" w:space="0" w:color="auto"/>
            </w:tcBorders>
          </w:tcPr>
          <w:p w14:paraId="31B21854" w14:textId="77777777" w:rsidR="004509E4" w:rsidRPr="001F4587" w:rsidRDefault="004509E4" w:rsidP="009E33B3">
            <w:pPr>
              <w:spacing w:after="200" w:line="360" w:lineRule="auto"/>
              <w:jc w:val="center"/>
              <w:rPr>
                <w:rFonts w:eastAsia="Calibri" w:cs="Times New Roman"/>
                <w:color w:val="000000" w:themeColor="text1"/>
                <w:sz w:val="28"/>
                <w:szCs w:val="28"/>
              </w:rPr>
            </w:pPr>
          </w:p>
        </w:tc>
        <w:tc>
          <w:tcPr>
            <w:tcW w:w="8426" w:type="dxa"/>
            <w:tcBorders>
              <w:top w:val="nil"/>
              <w:left w:val="single" w:sz="4" w:space="0" w:color="auto"/>
              <w:bottom w:val="nil"/>
              <w:right w:val="single" w:sz="4" w:space="0" w:color="auto"/>
            </w:tcBorders>
          </w:tcPr>
          <w:p w14:paraId="185C1ED7" w14:textId="0C704302" w:rsidR="004509E4" w:rsidRPr="001F4587" w:rsidRDefault="00531331" w:rsidP="009E33B3">
            <w:pPr>
              <w:spacing w:after="200" w:line="276" w:lineRule="auto"/>
              <w:rPr>
                <w:rFonts w:eastAsia="Calibri" w:cs="Times New Roman"/>
                <w:b/>
                <w:color w:val="000000" w:themeColor="text1"/>
                <w:sz w:val="28"/>
                <w:szCs w:val="28"/>
              </w:rPr>
            </w:pPr>
            <w:r>
              <w:rPr>
                <w:rFonts w:eastAsia="Calibri" w:cs="Times New Roman"/>
                <w:b/>
                <w:color w:val="000000" w:themeColor="text1"/>
                <w:sz w:val="28"/>
                <w:szCs w:val="28"/>
              </w:rPr>
              <w:t xml:space="preserve">                   </w:t>
            </w:r>
            <w:r w:rsidR="004509E4" w:rsidRPr="001F4587">
              <w:rPr>
                <w:rFonts w:eastAsia="Calibri" w:cs="Times New Roman"/>
                <w:b/>
                <w:color w:val="000000" w:themeColor="text1"/>
                <w:sz w:val="28"/>
                <w:szCs w:val="28"/>
              </w:rPr>
              <w:t xml:space="preserve">  Mã số</w:t>
            </w:r>
            <w:r>
              <w:rPr>
                <w:rFonts w:eastAsia="Calibri" w:cs="Times New Roman"/>
                <w:b/>
                <w:color w:val="000000" w:themeColor="text1"/>
                <w:sz w:val="28"/>
                <w:szCs w:val="28"/>
              </w:rPr>
              <w:t xml:space="preserve"> sinh viên  </w:t>
            </w:r>
            <w:r w:rsidR="004509E4" w:rsidRPr="001F4587">
              <w:rPr>
                <w:rFonts w:eastAsia="Calibri" w:cs="Times New Roman"/>
                <w:b/>
                <w:color w:val="000000" w:themeColor="text1"/>
                <w:sz w:val="28"/>
                <w:szCs w:val="28"/>
              </w:rPr>
              <w:t xml:space="preserve">:      </w:t>
            </w:r>
            <w:r w:rsidR="004509E4" w:rsidRPr="001F4587">
              <w:rPr>
                <w:rFonts w:eastAsia="Calibri" w:cs="Times New Roman"/>
                <w:b/>
                <w:iCs/>
                <w:color w:val="000000" w:themeColor="text1"/>
                <w:sz w:val="28"/>
                <w:szCs w:val="28"/>
              </w:rPr>
              <w:t>2020608126</w:t>
            </w:r>
          </w:p>
          <w:p w14:paraId="2117ED28" w14:textId="77777777" w:rsidR="004509E4" w:rsidRPr="001F4587" w:rsidRDefault="004509E4" w:rsidP="009E33B3">
            <w:pPr>
              <w:spacing w:after="200" w:line="276" w:lineRule="auto"/>
              <w:ind w:left="2335"/>
              <w:jc w:val="center"/>
              <w:rPr>
                <w:rFonts w:eastAsia="Calibri" w:cs="Times New Roman"/>
                <w:b/>
                <w:color w:val="000000" w:themeColor="text1"/>
                <w:sz w:val="28"/>
                <w:szCs w:val="28"/>
              </w:rPr>
            </w:pPr>
          </w:p>
        </w:tc>
      </w:tr>
      <w:tr w:rsidR="004509E4" w:rsidRPr="001F4587" w14:paraId="366EF422" w14:textId="77777777" w:rsidTr="00320CFA">
        <w:trPr>
          <w:cantSplit/>
          <w:jc w:val="center"/>
        </w:trPr>
        <w:tc>
          <w:tcPr>
            <w:tcW w:w="1101" w:type="dxa"/>
            <w:vMerge/>
            <w:tcBorders>
              <w:right w:val="single" w:sz="4" w:space="0" w:color="auto"/>
            </w:tcBorders>
          </w:tcPr>
          <w:p w14:paraId="33A653A1" w14:textId="77777777" w:rsidR="004509E4" w:rsidRPr="001F4587" w:rsidRDefault="004509E4" w:rsidP="009E33B3">
            <w:pPr>
              <w:spacing w:after="200" w:line="360" w:lineRule="auto"/>
              <w:jc w:val="center"/>
              <w:rPr>
                <w:rFonts w:eastAsia="Calibri" w:cs="Times New Roman"/>
                <w:color w:val="000000" w:themeColor="text1"/>
                <w:sz w:val="28"/>
                <w:szCs w:val="28"/>
              </w:rPr>
            </w:pPr>
          </w:p>
        </w:tc>
        <w:tc>
          <w:tcPr>
            <w:tcW w:w="8426" w:type="dxa"/>
            <w:tcBorders>
              <w:top w:val="nil"/>
              <w:left w:val="single" w:sz="4" w:space="0" w:color="auto"/>
              <w:bottom w:val="nil"/>
              <w:right w:val="single" w:sz="4" w:space="0" w:color="auto"/>
            </w:tcBorders>
          </w:tcPr>
          <w:p w14:paraId="0EE30622" w14:textId="77777777" w:rsidR="004509E4" w:rsidRPr="001F4587" w:rsidRDefault="004509E4" w:rsidP="009E33B3">
            <w:pPr>
              <w:spacing w:after="200" w:line="276" w:lineRule="auto"/>
              <w:jc w:val="center"/>
              <w:rPr>
                <w:rFonts w:eastAsia="Calibri" w:cs="Times New Roman"/>
                <w:b/>
                <w:color w:val="000000" w:themeColor="text1"/>
                <w:sz w:val="28"/>
                <w:szCs w:val="28"/>
                <w:lang w:val="de-DE"/>
              </w:rPr>
            </w:pPr>
          </w:p>
        </w:tc>
      </w:tr>
      <w:tr w:rsidR="004509E4" w:rsidRPr="001F4587" w14:paraId="7899ED54" w14:textId="77777777" w:rsidTr="00320CFA">
        <w:trPr>
          <w:cantSplit/>
          <w:jc w:val="center"/>
        </w:trPr>
        <w:tc>
          <w:tcPr>
            <w:tcW w:w="1101" w:type="dxa"/>
            <w:vMerge/>
          </w:tcPr>
          <w:p w14:paraId="59989584" w14:textId="77777777" w:rsidR="004509E4" w:rsidRPr="001F4587" w:rsidRDefault="004509E4" w:rsidP="009E33B3">
            <w:pPr>
              <w:spacing w:after="200" w:line="360" w:lineRule="auto"/>
              <w:jc w:val="center"/>
              <w:rPr>
                <w:rFonts w:eastAsia="Calibri" w:cs="Times New Roman"/>
                <w:color w:val="000000" w:themeColor="text1"/>
                <w:sz w:val="28"/>
                <w:szCs w:val="28"/>
                <w:lang w:val="de-DE"/>
              </w:rPr>
            </w:pPr>
          </w:p>
        </w:tc>
        <w:tc>
          <w:tcPr>
            <w:tcW w:w="8426" w:type="dxa"/>
            <w:tcBorders>
              <w:top w:val="nil"/>
            </w:tcBorders>
          </w:tcPr>
          <w:p w14:paraId="4DACC8A3" w14:textId="77777777" w:rsidR="004509E4" w:rsidRPr="001F4587" w:rsidRDefault="004509E4" w:rsidP="009E33B3">
            <w:pPr>
              <w:spacing w:after="200" w:line="276" w:lineRule="auto"/>
              <w:jc w:val="center"/>
              <w:rPr>
                <w:rFonts w:eastAsia="Calibri" w:cs="Times New Roman"/>
                <w:color w:val="000000" w:themeColor="text1"/>
                <w:sz w:val="28"/>
                <w:szCs w:val="28"/>
                <w:lang w:val="de-DE"/>
              </w:rPr>
            </w:pPr>
          </w:p>
        </w:tc>
      </w:tr>
      <w:tr w:rsidR="004509E4" w:rsidRPr="001F4587" w14:paraId="13C22B89" w14:textId="77777777" w:rsidTr="00320CFA">
        <w:trPr>
          <w:cantSplit/>
          <w:jc w:val="center"/>
        </w:trPr>
        <w:tc>
          <w:tcPr>
            <w:tcW w:w="1101" w:type="dxa"/>
            <w:vMerge/>
          </w:tcPr>
          <w:p w14:paraId="4432A0BB" w14:textId="77777777" w:rsidR="004509E4" w:rsidRPr="001F4587" w:rsidRDefault="004509E4" w:rsidP="009E33B3">
            <w:pPr>
              <w:spacing w:after="200" w:line="360" w:lineRule="auto"/>
              <w:jc w:val="center"/>
              <w:rPr>
                <w:rFonts w:eastAsia="Calibri" w:cs="Times New Roman"/>
                <w:b/>
                <w:color w:val="000000" w:themeColor="text1"/>
                <w:sz w:val="28"/>
                <w:szCs w:val="28"/>
                <w:lang w:val="de-DE"/>
              </w:rPr>
            </w:pPr>
          </w:p>
        </w:tc>
        <w:tc>
          <w:tcPr>
            <w:tcW w:w="8426" w:type="dxa"/>
          </w:tcPr>
          <w:p w14:paraId="654D1174" w14:textId="77777777" w:rsidR="004509E4" w:rsidRPr="00320CFA" w:rsidRDefault="004509E4" w:rsidP="009E33B3">
            <w:pPr>
              <w:spacing w:after="200" w:line="276" w:lineRule="auto"/>
              <w:jc w:val="left"/>
              <w:rPr>
                <w:rFonts w:eastAsia="Calibri" w:cs="Times New Roman"/>
                <w:b/>
                <w:color w:val="000000" w:themeColor="text1"/>
                <w:sz w:val="90"/>
                <w:szCs w:val="28"/>
                <w:lang w:val="de-DE"/>
              </w:rPr>
            </w:pPr>
          </w:p>
          <w:p w14:paraId="58A38214" w14:textId="77777777" w:rsidR="004509E4" w:rsidRPr="00320CFA" w:rsidRDefault="004509E4" w:rsidP="009E33B3">
            <w:pPr>
              <w:spacing w:after="200" w:line="276" w:lineRule="auto"/>
              <w:jc w:val="left"/>
              <w:rPr>
                <w:rFonts w:eastAsia="Calibri" w:cs="Times New Roman"/>
                <w:b/>
                <w:color w:val="000000" w:themeColor="text1"/>
                <w:sz w:val="30"/>
                <w:szCs w:val="28"/>
                <w:lang w:val="de-DE"/>
              </w:rPr>
            </w:pPr>
          </w:p>
        </w:tc>
      </w:tr>
      <w:tr w:rsidR="004509E4" w:rsidRPr="001F4587" w14:paraId="0E53D53C" w14:textId="77777777" w:rsidTr="00320CFA">
        <w:trPr>
          <w:cantSplit/>
          <w:jc w:val="center"/>
        </w:trPr>
        <w:tc>
          <w:tcPr>
            <w:tcW w:w="1101" w:type="dxa"/>
            <w:vMerge/>
          </w:tcPr>
          <w:p w14:paraId="1B0CDA53" w14:textId="77777777" w:rsidR="004509E4" w:rsidRPr="001F4587" w:rsidRDefault="004509E4" w:rsidP="009E33B3">
            <w:pPr>
              <w:spacing w:after="200" w:line="360" w:lineRule="auto"/>
              <w:jc w:val="center"/>
              <w:rPr>
                <w:rFonts w:eastAsia="Calibri" w:cs="Times New Roman"/>
                <w:color w:val="000000" w:themeColor="text1"/>
                <w:sz w:val="28"/>
                <w:szCs w:val="28"/>
                <w:lang w:val="de-DE"/>
              </w:rPr>
            </w:pPr>
          </w:p>
        </w:tc>
        <w:tc>
          <w:tcPr>
            <w:tcW w:w="8426" w:type="dxa"/>
          </w:tcPr>
          <w:p w14:paraId="5720546E" w14:textId="77777777" w:rsidR="004509E4" w:rsidRPr="001F4587" w:rsidRDefault="004509E4" w:rsidP="009E33B3">
            <w:pPr>
              <w:spacing w:after="200" w:line="276" w:lineRule="auto"/>
              <w:jc w:val="center"/>
              <w:rPr>
                <w:rFonts w:eastAsia="Calibri" w:cs="Times New Roman"/>
                <w:color w:val="000000" w:themeColor="text1"/>
                <w:sz w:val="28"/>
                <w:szCs w:val="28"/>
                <w:lang w:val="de-DE"/>
              </w:rPr>
            </w:pPr>
            <w:r w:rsidRPr="001F4587">
              <w:rPr>
                <w:rFonts w:eastAsia="Calibri" w:cs="Times New Roman"/>
                <w:color w:val="000000" w:themeColor="text1"/>
                <w:sz w:val="28"/>
                <w:szCs w:val="28"/>
              </w:rPr>
              <w:t>Hà Nội – Năm 2024</w:t>
            </w:r>
          </w:p>
        </w:tc>
      </w:tr>
    </w:tbl>
    <w:p w14:paraId="23267C8C" w14:textId="77777777" w:rsidR="006D3ECD" w:rsidRDefault="006D3ECD" w:rsidP="006D3ECD">
      <w:pPr>
        <w:spacing w:line="259" w:lineRule="auto"/>
        <w:jc w:val="center"/>
        <w:rPr>
          <w:rFonts w:cs="Times New Roman"/>
          <w:b/>
          <w:color w:val="000000" w:themeColor="text1"/>
          <w:sz w:val="28"/>
          <w:szCs w:val="28"/>
        </w:rPr>
        <w:sectPr w:rsidR="006D3ECD" w:rsidSect="006D3ECD">
          <w:footerReference w:type="default" r:id="rId10"/>
          <w:pgSz w:w="11907" w:h="16840" w:code="9"/>
          <w:pgMar w:top="1418" w:right="1134" w:bottom="1134" w:left="1701" w:header="720" w:footer="680" w:gutter="0"/>
          <w:pgNumType w:start="1"/>
          <w:cols w:space="720"/>
          <w:docGrid w:linePitch="360"/>
        </w:sectPr>
      </w:pPr>
    </w:p>
    <w:p w14:paraId="7D464169" w14:textId="278136F7" w:rsidR="006D3ECD" w:rsidRDefault="006D3ECD" w:rsidP="006D3ECD">
      <w:pPr>
        <w:spacing w:line="259" w:lineRule="auto"/>
        <w:jc w:val="center"/>
        <w:outlineLvl w:val="0"/>
        <w:rPr>
          <w:rFonts w:cs="Times New Roman"/>
          <w:b/>
          <w:color w:val="000000" w:themeColor="text1"/>
          <w:sz w:val="28"/>
          <w:szCs w:val="28"/>
        </w:rPr>
      </w:pPr>
      <w:bookmarkStart w:id="9" w:name="_Toc167906561"/>
      <w:r w:rsidRPr="006D3ECD">
        <w:rPr>
          <w:rFonts w:cs="Times New Roman"/>
          <w:b/>
          <w:color w:val="000000" w:themeColor="text1"/>
          <w:sz w:val="28"/>
          <w:szCs w:val="28"/>
        </w:rPr>
        <w:lastRenderedPageBreak/>
        <w:t>MỤC LỤC</w:t>
      </w:r>
      <w:bookmarkEnd w:id="9"/>
    </w:p>
    <w:p w14:paraId="6E1EC656" w14:textId="77777777" w:rsidR="00263003" w:rsidRPr="00263003" w:rsidRDefault="00263003" w:rsidP="0018784B">
      <w:pPr>
        <w:pStyle w:val="TOC1"/>
        <w:tabs>
          <w:tab w:val="left" w:pos="709"/>
          <w:tab w:val="right" w:leader="dot" w:pos="9062"/>
        </w:tabs>
        <w:spacing w:after="0" w:line="348" w:lineRule="auto"/>
        <w:rPr>
          <w:rFonts w:asciiTheme="minorHAnsi" w:eastAsiaTheme="minorEastAsia" w:hAnsiTheme="minorHAnsi"/>
          <w:noProof/>
          <w:kern w:val="0"/>
          <w:sz w:val="22"/>
          <w14:ligatures w14:val="none"/>
        </w:rPr>
      </w:pPr>
      <w:r>
        <w:rPr>
          <w:rFonts w:eastAsiaTheme="majorEastAsia" w:cs="Times New Roman"/>
          <w:b/>
          <w:color w:val="000000" w:themeColor="text1"/>
          <w:sz w:val="28"/>
          <w:szCs w:val="28"/>
        </w:rPr>
        <w:fldChar w:fldCharType="begin"/>
      </w:r>
      <w:r>
        <w:rPr>
          <w:rFonts w:eastAsiaTheme="majorEastAsia" w:cs="Times New Roman"/>
          <w:b/>
          <w:color w:val="000000" w:themeColor="text1"/>
          <w:sz w:val="28"/>
          <w:szCs w:val="28"/>
        </w:rPr>
        <w:instrText xml:space="preserve"> TOC \o "1-3" \h \z \u </w:instrText>
      </w:r>
      <w:r>
        <w:rPr>
          <w:rFonts w:eastAsiaTheme="majorEastAsia" w:cs="Times New Roman"/>
          <w:b/>
          <w:color w:val="000000" w:themeColor="text1"/>
          <w:sz w:val="28"/>
          <w:szCs w:val="28"/>
        </w:rPr>
        <w:fldChar w:fldCharType="separate"/>
      </w:r>
      <w:hyperlink w:anchor="_Toc167906561" w:history="1">
        <w:r w:rsidRPr="00263003">
          <w:rPr>
            <w:rStyle w:val="Hyperlink"/>
            <w:rFonts w:cs="Times New Roman"/>
            <w:noProof/>
          </w:rPr>
          <w:t>MỤC LỤC</w:t>
        </w:r>
        <w:r w:rsidRPr="00263003">
          <w:rPr>
            <w:noProof/>
            <w:webHidden/>
          </w:rPr>
          <w:tab/>
        </w:r>
        <w:r w:rsidRPr="00263003">
          <w:rPr>
            <w:noProof/>
            <w:webHidden/>
          </w:rPr>
          <w:fldChar w:fldCharType="begin"/>
        </w:r>
        <w:r w:rsidRPr="00263003">
          <w:rPr>
            <w:noProof/>
            <w:webHidden/>
          </w:rPr>
          <w:instrText xml:space="preserve"> PAGEREF _Toc167906561 \h </w:instrText>
        </w:r>
        <w:r w:rsidRPr="00263003">
          <w:rPr>
            <w:noProof/>
            <w:webHidden/>
          </w:rPr>
        </w:r>
        <w:r w:rsidRPr="00263003">
          <w:rPr>
            <w:noProof/>
            <w:webHidden/>
          </w:rPr>
          <w:fldChar w:fldCharType="separate"/>
        </w:r>
        <w:r w:rsidR="00320CFA">
          <w:rPr>
            <w:noProof/>
            <w:webHidden/>
          </w:rPr>
          <w:t>1</w:t>
        </w:r>
        <w:r w:rsidRPr="00263003">
          <w:rPr>
            <w:noProof/>
            <w:webHidden/>
          </w:rPr>
          <w:fldChar w:fldCharType="end"/>
        </w:r>
      </w:hyperlink>
    </w:p>
    <w:p w14:paraId="2DABB4AC" w14:textId="77777777" w:rsidR="00263003" w:rsidRPr="00263003" w:rsidRDefault="00131FA8" w:rsidP="0018784B">
      <w:pPr>
        <w:pStyle w:val="TOC1"/>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62" w:history="1">
        <w:r w:rsidR="00263003" w:rsidRPr="00263003">
          <w:rPr>
            <w:rStyle w:val="Hyperlink"/>
            <w:rFonts w:cs="Times New Roman"/>
            <w:noProof/>
          </w:rPr>
          <w:t>DANH MỤC BẢNG BIỂU</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_Toc167906562 \h </w:instrText>
        </w:r>
        <w:r w:rsidR="00263003" w:rsidRPr="00263003">
          <w:rPr>
            <w:noProof/>
            <w:webHidden/>
          </w:rPr>
        </w:r>
        <w:r w:rsidR="00263003" w:rsidRPr="00263003">
          <w:rPr>
            <w:noProof/>
            <w:webHidden/>
          </w:rPr>
          <w:fldChar w:fldCharType="separate"/>
        </w:r>
        <w:r w:rsidR="00320CFA">
          <w:rPr>
            <w:noProof/>
            <w:webHidden/>
          </w:rPr>
          <w:t>2</w:t>
        </w:r>
        <w:r w:rsidR="00263003" w:rsidRPr="00263003">
          <w:rPr>
            <w:noProof/>
            <w:webHidden/>
          </w:rPr>
          <w:fldChar w:fldCharType="end"/>
        </w:r>
      </w:hyperlink>
    </w:p>
    <w:p w14:paraId="2F3F05D3" w14:textId="77777777" w:rsidR="00263003" w:rsidRPr="00263003" w:rsidRDefault="00131FA8" w:rsidP="0018784B">
      <w:pPr>
        <w:pStyle w:val="TOC1"/>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63" w:history="1">
        <w:r w:rsidR="00263003" w:rsidRPr="00263003">
          <w:rPr>
            <w:rStyle w:val="Hyperlink"/>
            <w:rFonts w:cs="Times New Roman"/>
            <w:noProof/>
          </w:rPr>
          <w:t>DANH MỤC HÌNH ẢNH</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_Toc167906563 \h </w:instrText>
        </w:r>
        <w:r w:rsidR="00263003" w:rsidRPr="00263003">
          <w:rPr>
            <w:noProof/>
            <w:webHidden/>
          </w:rPr>
        </w:r>
        <w:r w:rsidR="00263003" w:rsidRPr="00263003">
          <w:rPr>
            <w:noProof/>
            <w:webHidden/>
          </w:rPr>
          <w:fldChar w:fldCharType="separate"/>
        </w:r>
        <w:r w:rsidR="00320CFA">
          <w:rPr>
            <w:noProof/>
            <w:webHidden/>
          </w:rPr>
          <w:t>3</w:t>
        </w:r>
        <w:r w:rsidR="00263003" w:rsidRPr="00263003">
          <w:rPr>
            <w:noProof/>
            <w:webHidden/>
          </w:rPr>
          <w:fldChar w:fldCharType="end"/>
        </w:r>
      </w:hyperlink>
    </w:p>
    <w:p w14:paraId="1FCF333D" w14:textId="77777777" w:rsidR="00263003" w:rsidRPr="00263003" w:rsidRDefault="00131FA8" w:rsidP="0018784B">
      <w:pPr>
        <w:pStyle w:val="TOC1"/>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64" w:history="1">
        <w:r w:rsidR="00263003" w:rsidRPr="00263003">
          <w:rPr>
            <w:rStyle w:val="Hyperlink"/>
            <w:rFonts w:cs="Times New Roman"/>
            <w:noProof/>
          </w:rPr>
          <w:t>MỞ ĐẦU</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_Toc167906564 \h </w:instrText>
        </w:r>
        <w:r w:rsidR="00263003" w:rsidRPr="00263003">
          <w:rPr>
            <w:noProof/>
            <w:webHidden/>
          </w:rPr>
        </w:r>
        <w:r w:rsidR="00263003" w:rsidRPr="00263003">
          <w:rPr>
            <w:noProof/>
            <w:webHidden/>
          </w:rPr>
          <w:fldChar w:fldCharType="separate"/>
        </w:r>
        <w:r w:rsidR="00320CFA">
          <w:rPr>
            <w:noProof/>
            <w:webHidden/>
          </w:rPr>
          <w:t>5</w:t>
        </w:r>
        <w:r w:rsidR="00263003" w:rsidRPr="00263003">
          <w:rPr>
            <w:noProof/>
            <w:webHidden/>
          </w:rPr>
          <w:fldChar w:fldCharType="end"/>
        </w:r>
      </w:hyperlink>
    </w:p>
    <w:p w14:paraId="7D3BE770" w14:textId="77777777" w:rsidR="00263003" w:rsidRPr="00263003" w:rsidRDefault="00131FA8" w:rsidP="0018784B">
      <w:pPr>
        <w:pStyle w:val="TOC1"/>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69" w:history="1">
        <w:r w:rsidR="00263003" w:rsidRPr="00263003">
          <w:rPr>
            <w:rStyle w:val="Hyperlink"/>
            <w:rFonts w:cs="Times New Roman"/>
            <w:noProof/>
          </w:rPr>
          <w:t>LỜI CẢM ƠN</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_Toc167906569 \h </w:instrText>
        </w:r>
        <w:r w:rsidR="00263003" w:rsidRPr="00263003">
          <w:rPr>
            <w:noProof/>
            <w:webHidden/>
          </w:rPr>
        </w:r>
        <w:r w:rsidR="00263003" w:rsidRPr="00263003">
          <w:rPr>
            <w:noProof/>
            <w:webHidden/>
          </w:rPr>
          <w:fldChar w:fldCharType="separate"/>
        </w:r>
        <w:r w:rsidR="00320CFA">
          <w:rPr>
            <w:noProof/>
            <w:webHidden/>
          </w:rPr>
          <w:t>8</w:t>
        </w:r>
        <w:r w:rsidR="00263003" w:rsidRPr="00263003">
          <w:rPr>
            <w:noProof/>
            <w:webHidden/>
          </w:rPr>
          <w:fldChar w:fldCharType="end"/>
        </w:r>
      </w:hyperlink>
    </w:p>
    <w:p w14:paraId="7E2AA7AC" w14:textId="77777777" w:rsidR="00263003" w:rsidRPr="00263003" w:rsidRDefault="00131FA8" w:rsidP="0018784B">
      <w:pPr>
        <w:pStyle w:val="TOC1"/>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70" w:history="1">
        <w:r w:rsidR="00263003" w:rsidRPr="00263003">
          <w:rPr>
            <w:rStyle w:val="Hyperlink"/>
            <w:rFonts w:cs="Times New Roman"/>
            <w:noProof/>
          </w:rPr>
          <w:t>CHƯƠNG 1: CƠ SỞ LÝ THUYẾT</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_Toc167906570 \h </w:instrText>
        </w:r>
        <w:r w:rsidR="00263003" w:rsidRPr="00263003">
          <w:rPr>
            <w:noProof/>
            <w:webHidden/>
          </w:rPr>
        </w:r>
        <w:r w:rsidR="00263003" w:rsidRPr="00263003">
          <w:rPr>
            <w:noProof/>
            <w:webHidden/>
          </w:rPr>
          <w:fldChar w:fldCharType="separate"/>
        </w:r>
        <w:r w:rsidR="00320CFA">
          <w:rPr>
            <w:noProof/>
            <w:webHidden/>
          </w:rPr>
          <w:t>9</w:t>
        </w:r>
        <w:r w:rsidR="00263003" w:rsidRPr="00263003">
          <w:rPr>
            <w:noProof/>
            <w:webHidden/>
          </w:rPr>
          <w:fldChar w:fldCharType="end"/>
        </w:r>
      </w:hyperlink>
    </w:p>
    <w:p w14:paraId="456F7895" w14:textId="77777777" w:rsidR="00263003" w:rsidRPr="00263003" w:rsidRDefault="00131FA8" w:rsidP="0018784B">
      <w:pPr>
        <w:pStyle w:val="TOC2"/>
        <w:tabs>
          <w:tab w:val="left" w:pos="709"/>
          <w:tab w:val="left" w:pos="880"/>
          <w:tab w:val="right" w:leader="dot" w:pos="9062"/>
        </w:tabs>
        <w:spacing w:after="0" w:line="348" w:lineRule="auto"/>
        <w:rPr>
          <w:rFonts w:asciiTheme="minorHAnsi" w:eastAsiaTheme="minorEastAsia" w:hAnsiTheme="minorHAnsi"/>
          <w:noProof/>
          <w:kern w:val="0"/>
          <w:sz w:val="22"/>
          <w14:ligatures w14:val="none"/>
        </w:rPr>
      </w:pPr>
      <w:hyperlink w:anchor="_Toc167906571" w:history="1">
        <w:r w:rsidR="00263003" w:rsidRPr="00263003">
          <w:rPr>
            <w:rStyle w:val="Hyperlink"/>
            <w:noProof/>
          </w:rPr>
          <w:t>1.1.</w:t>
        </w:r>
        <w:r w:rsidR="00263003" w:rsidRPr="00263003">
          <w:rPr>
            <w:rFonts w:asciiTheme="minorHAnsi" w:eastAsiaTheme="minorEastAsia" w:hAnsiTheme="minorHAnsi"/>
            <w:noProof/>
            <w:kern w:val="0"/>
            <w:sz w:val="22"/>
            <w14:ligatures w14:val="none"/>
          </w:rPr>
          <w:tab/>
        </w:r>
        <w:r w:rsidR="00263003" w:rsidRPr="00263003">
          <w:rPr>
            <w:rStyle w:val="Hyperlink"/>
            <w:noProof/>
          </w:rPr>
          <w:t>ASP.NET</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_Toc167906571 \h </w:instrText>
        </w:r>
        <w:r w:rsidR="00263003" w:rsidRPr="00263003">
          <w:rPr>
            <w:noProof/>
            <w:webHidden/>
          </w:rPr>
        </w:r>
        <w:r w:rsidR="00263003" w:rsidRPr="00263003">
          <w:rPr>
            <w:noProof/>
            <w:webHidden/>
          </w:rPr>
          <w:fldChar w:fldCharType="separate"/>
        </w:r>
        <w:r w:rsidR="00320CFA">
          <w:rPr>
            <w:noProof/>
            <w:webHidden/>
          </w:rPr>
          <w:t>9</w:t>
        </w:r>
        <w:r w:rsidR="00263003" w:rsidRPr="00263003">
          <w:rPr>
            <w:noProof/>
            <w:webHidden/>
          </w:rPr>
          <w:fldChar w:fldCharType="end"/>
        </w:r>
      </w:hyperlink>
    </w:p>
    <w:p w14:paraId="6071B2C9" w14:textId="77777777" w:rsidR="00263003" w:rsidRPr="00263003" w:rsidRDefault="00131FA8" w:rsidP="0018784B">
      <w:pPr>
        <w:pStyle w:val="TOC2"/>
        <w:tabs>
          <w:tab w:val="left" w:pos="709"/>
          <w:tab w:val="left" w:pos="880"/>
          <w:tab w:val="right" w:leader="dot" w:pos="9062"/>
        </w:tabs>
        <w:spacing w:after="0" w:line="348" w:lineRule="auto"/>
        <w:rPr>
          <w:rFonts w:asciiTheme="minorHAnsi" w:eastAsiaTheme="minorEastAsia" w:hAnsiTheme="minorHAnsi"/>
          <w:noProof/>
          <w:kern w:val="0"/>
          <w:sz w:val="22"/>
          <w14:ligatures w14:val="none"/>
        </w:rPr>
      </w:pPr>
      <w:hyperlink w:anchor="_Toc167906572" w:history="1">
        <w:r w:rsidR="00263003" w:rsidRPr="00263003">
          <w:rPr>
            <w:rStyle w:val="Hyperlink"/>
            <w:noProof/>
          </w:rPr>
          <w:t>1.2.</w:t>
        </w:r>
        <w:r w:rsidR="00263003" w:rsidRPr="00263003">
          <w:rPr>
            <w:rFonts w:asciiTheme="minorHAnsi" w:eastAsiaTheme="minorEastAsia" w:hAnsiTheme="minorHAnsi"/>
            <w:noProof/>
            <w:kern w:val="0"/>
            <w:sz w:val="22"/>
            <w14:ligatures w14:val="none"/>
          </w:rPr>
          <w:tab/>
        </w:r>
        <w:r w:rsidR="00263003" w:rsidRPr="00263003">
          <w:rPr>
            <w:rStyle w:val="Hyperlink"/>
            <w:noProof/>
          </w:rPr>
          <w:t>Mô hình MVC</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_Toc167906572 \h </w:instrText>
        </w:r>
        <w:r w:rsidR="00263003" w:rsidRPr="00263003">
          <w:rPr>
            <w:noProof/>
            <w:webHidden/>
          </w:rPr>
        </w:r>
        <w:r w:rsidR="00263003" w:rsidRPr="00263003">
          <w:rPr>
            <w:noProof/>
            <w:webHidden/>
          </w:rPr>
          <w:fldChar w:fldCharType="separate"/>
        </w:r>
        <w:r w:rsidR="00320CFA">
          <w:rPr>
            <w:noProof/>
            <w:webHidden/>
          </w:rPr>
          <w:t>10</w:t>
        </w:r>
        <w:r w:rsidR="00263003" w:rsidRPr="00263003">
          <w:rPr>
            <w:noProof/>
            <w:webHidden/>
          </w:rPr>
          <w:fldChar w:fldCharType="end"/>
        </w:r>
      </w:hyperlink>
    </w:p>
    <w:p w14:paraId="04E4ADE0" w14:textId="77777777" w:rsidR="00263003" w:rsidRPr="00263003" w:rsidRDefault="00131FA8" w:rsidP="0018784B">
      <w:pPr>
        <w:pStyle w:val="TOC2"/>
        <w:tabs>
          <w:tab w:val="left" w:pos="709"/>
          <w:tab w:val="left" w:pos="880"/>
          <w:tab w:val="right" w:leader="dot" w:pos="9062"/>
        </w:tabs>
        <w:spacing w:after="0" w:line="348" w:lineRule="auto"/>
        <w:rPr>
          <w:rFonts w:asciiTheme="minorHAnsi" w:eastAsiaTheme="minorEastAsia" w:hAnsiTheme="minorHAnsi"/>
          <w:noProof/>
          <w:kern w:val="0"/>
          <w:sz w:val="22"/>
          <w14:ligatures w14:val="none"/>
        </w:rPr>
      </w:pPr>
      <w:hyperlink w:anchor="_Toc167906573" w:history="1">
        <w:r w:rsidR="00263003" w:rsidRPr="00263003">
          <w:rPr>
            <w:rStyle w:val="Hyperlink"/>
            <w:noProof/>
          </w:rPr>
          <w:t>1.3.</w:t>
        </w:r>
        <w:r w:rsidR="00263003" w:rsidRPr="00263003">
          <w:rPr>
            <w:rFonts w:asciiTheme="minorHAnsi" w:eastAsiaTheme="minorEastAsia" w:hAnsiTheme="minorHAnsi"/>
            <w:noProof/>
            <w:kern w:val="0"/>
            <w:sz w:val="22"/>
            <w14:ligatures w14:val="none"/>
          </w:rPr>
          <w:tab/>
        </w:r>
        <w:r w:rsidR="00263003" w:rsidRPr="00263003">
          <w:rPr>
            <w:rStyle w:val="Hyperlink"/>
            <w:noProof/>
          </w:rPr>
          <w:t>Quá trình hoạt đông mô hình Asp.net MVC</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_Toc167906573 \h </w:instrText>
        </w:r>
        <w:r w:rsidR="00263003" w:rsidRPr="00263003">
          <w:rPr>
            <w:noProof/>
            <w:webHidden/>
          </w:rPr>
        </w:r>
        <w:r w:rsidR="00263003" w:rsidRPr="00263003">
          <w:rPr>
            <w:noProof/>
            <w:webHidden/>
          </w:rPr>
          <w:fldChar w:fldCharType="separate"/>
        </w:r>
        <w:r w:rsidR="00320CFA">
          <w:rPr>
            <w:noProof/>
            <w:webHidden/>
          </w:rPr>
          <w:t>11</w:t>
        </w:r>
        <w:r w:rsidR="00263003" w:rsidRPr="00263003">
          <w:rPr>
            <w:noProof/>
            <w:webHidden/>
          </w:rPr>
          <w:fldChar w:fldCharType="end"/>
        </w:r>
      </w:hyperlink>
    </w:p>
    <w:p w14:paraId="53EF3095" w14:textId="77777777" w:rsidR="00263003" w:rsidRPr="00263003" w:rsidRDefault="00131FA8" w:rsidP="0018784B">
      <w:pPr>
        <w:pStyle w:val="TOC2"/>
        <w:tabs>
          <w:tab w:val="left" w:pos="709"/>
          <w:tab w:val="left" w:pos="880"/>
          <w:tab w:val="right" w:leader="dot" w:pos="9062"/>
        </w:tabs>
        <w:spacing w:after="0" w:line="348" w:lineRule="auto"/>
        <w:rPr>
          <w:rFonts w:asciiTheme="minorHAnsi" w:eastAsiaTheme="minorEastAsia" w:hAnsiTheme="minorHAnsi"/>
          <w:noProof/>
          <w:kern w:val="0"/>
          <w:sz w:val="22"/>
          <w14:ligatures w14:val="none"/>
        </w:rPr>
      </w:pPr>
      <w:hyperlink w:anchor="_Toc167906574" w:history="1">
        <w:r w:rsidR="00263003" w:rsidRPr="00263003">
          <w:rPr>
            <w:rStyle w:val="Hyperlink"/>
            <w:noProof/>
          </w:rPr>
          <w:t>1.4.</w:t>
        </w:r>
        <w:r w:rsidR="00263003" w:rsidRPr="00263003">
          <w:rPr>
            <w:rFonts w:asciiTheme="minorHAnsi" w:eastAsiaTheme="minorEastAsia" w:hAnsiTheme="minorHAnsi"/>
            <w:noProof/>
            <w:kern w:val="0"/>
            <w:sz w:val="22"/>
            <w14:ligatures w14:val="none"/>
          </w:rPr>
          <w:tab/>
        </w:r>
        <w:r w:rsidR="00263003" w:rsidRPr="00263003">
          <w:rPr>
            <w:rStyle w:val="Hyperlink"/>
            <w:noProof/>
          </w:rPr>
          <w:t>Giới thiệu về SQL (</w:t>
        </w:r>
        <w:r w:rsidR="00263003" w:rsidRPr="00263003">
          <w:rPr>
            <w:rStyle w:val="Hyperlink"/>
            <w:rFonts w:cs="Times New Roman"/>
            <w:bCs/>
            <w:noProof/>
          </w:rPr>
          <w:t>Structured Query Language</w:t>
        </w:r>
        <w:r w:rsidR="00263003" w:rsidRPr="00263003">
          <w:rPr>
            <w:rStyle w:val="Hyperlink"/>
            <w:noProof/>
          </w:rPr>
          <w:t>)</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_Toc167906574 \h </w:instrText>
        </w:r>
        <w:r w:rsidR="00263003" w:rsidRPr="00263003">
          <w:rPr>
            <w:noProof/>
            <w:webHidden/>
          </w:rPr>
        </w:r>
        <w:r w:rsidR="00263003" w:rsidRPr="00263003">
          <w:rPr>
            <w:noProof/>
            <w:webHidden/>
          </w:rPr>
          <w:fldChar w:fldCharType="separate"/>
        </w:r>
        <w:r w:rsidR="00320CFA">
          <w:rPr>
            <w:noProof/>
            <w:webHidden/>
          </w:rPr>
          <w:t>11</w:t>
        </w:r>
        <w:r w:rsidR="00263003" w:rsidRPr="00263003">
          <w:rPr>
            <w:noProof/>
            <w:webHidden/>
          </w:rPr>
          <w:fldChar w:fldCharType="end"/>
        </w:r>
      </w:hyperlink>
    </w:p>
    <w:p w14:paraId="1A27A58A" w14:textId="77777777" w:rsidR="00263003" w:rsidRPr="00263003" w:rsidRDefault="00131FA8" w:rsidP="0018784B">
      <w:pPr>
        <w:pStyle w:val="TOC1"/>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75" w:history="1">
        <w:r w:rsidR="00263003" w:rsidRPr="00263003">
          <w:rPr>
            <w:rStyle w:val="Hyperlink"/>
            <w:rFonts w:cs="Times New Roman"/>
            <w:noProof/>
          </w:rPr>
          <w:t>CHƯƠNG 2. PHÂN TÍCH THIẾT KẾ HỆ THỐNG</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_Toc167906575 \h </w:instrText>
        </w:r>
        <w:r w:rsidR="00263003" w:rsidRPr="00263003">
          <w:rPr>
            <w:noProof/>
            <w:webHidden/>
          </w:rPr>
        </w:r>
        <w:r w:rsidR="00263003" w:rsidRPr="00263003">
          <w:rPr>
            <w:noProof/>
            <w:webHidden/>
          </w:rPr>
          <w:fldChar w:fldCharType="separate"/>
        </w:r>
        <w:r w:rsidR="00320CFA">
          <w:rPr>
            <w:noProof/>
            <w:webHidden/>
          </w:rPr>
          <w:t>14</w:t>
        </w:r>
        <w:r w:rsidR="00263003" w:rsidRPr="00263003">
          <w:rPr>
            <w:noProof/>
            <w:webHidden/>
          </w:rPr>
          <w:fldChar w:fldCharType="end"/>
        </w:r>
      </w:hyperlink>
    </w:p>
    <w:p w14:paraId="7E0657B3" w14:textId="77777777" w:rsidR="00263003" w:rsidRPr="00263003" w:rsidRDefault="00131FA8" w:rsidP="0018784B">
      <w:pPr>
        <w:pStyle w:val="TOC2"/>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76" w:history="1">
        <w:r w:rsidR="00263003" w:rsidRPr="00263003">
          <w:rPr>
            <w:rStyle w:val="Hyperlink"/>
            <w:noProof/>
          </w:rPr>
          <w:t>2.1. Tống quan hệ thống</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_Toc167906576 \h </w:instrText>
        </w:r>
        <w:r w:rsidR="00263003" w:rsidRPr="00263003">
          <w:rPr>
            <w:noProof/>
            <w:webHidden/>
          </w:rPr>
        </w:r>
        <w:r w:rsidR="00263003" w:rsidRPr="00263003">
          <w:rPr>
            <w:noProof/>
            <w:webHidden/>
          </w:rPr>
          <w:fldChar w:fldCharType="separate"/>
        </w:r>
        <w:r w:rsidR="00320CFA">
          <w:rPr>
            <w:noProof/>
            <w:webHidden/>
          </w:rPr>
          <w:t>14</w:t>
        </w:r>
        <w:r w:rsidR="00263003" w:rsidRPr="00263003">
          <w:rPr>
            <w:noProof/>
            <w:webHidden/>
          </w:rPr>
          <w:fldChar w:fldCharType="end"/>
        </w:r>
      </w:hyperlink>
    </w:p>
    <w:p w14:paraId="545F738C"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77" w:history="1">
        <w:r w:rsidR="00263003" w:rsidRPr="00263003">
          <w:rPr>
            <w:rStyle w:val="Hyperlink"/>
            <w:noProof/>
          </w:rPr>
          <w:t>2.1.1.</w:t>
        </w:r>
        <w:r w:rsidR="00263003" w:rsidRPr="00263003">
          <w:rPr>
            <w:rFonts w:asciiTheme="minorHAnsi" w:eastAsiaTheme="minorEastAsia" w:hAnsiTheme="minorHAnsi"/>
            <w:noProof/>
            <w:kern w:val="0"/>
            <w:sz w:val="22"/>
            <w14:ligatures w14:val="none"/>
          </w:rPr>
          <w:tab/>
        </w:r>
        <w:r w:rsidR="00263003" w:rsidRPr="00263003">
          <w:rPr>
            <w:rStyle w:val="Hyperlink"/>
            <w:noProof/>
          </w:rPr>
          <w:t>Phân tích tổng quan hệ thống</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_Toc167906577 \h </w:instrText>
        </w:r>
        <w:r w:rsidR="00263003" w:rsidRPr="00263003">
          <w:rPr>
            <w:noProof/>
            <w:webHidden/>
          </w:rPr>
        </w:r>
        <w:r w:rsidR="00263003" w:rsidRPr="00263003">
          <w:rPr>
            <w:noProof/>
            <w:webHidden/>
          </w:rPr>
          <w:fldChar w:fldCharType="separate"/>
        </w:r>
        <w:r w:rsidR="00320CFA">
          <w:rPr>
            <w:noProof/>
            <w:webHidden/>
          </w:rPr>
          <w:t>14</w:t>
        </w:r>
        <w:r w:rsidR="00263003" w:rsidRPr="00263003">
          <w:rPr>
            <w:noProof/>
            <w:webHidden/>
          </w:rPr>
          <w:fldChar w:fldCharType="end"/>
        </w:r>
      </w:hyperlink>
    </w:p>
    <w:p w14:paraId="6CE0B5EC"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78" w:history="1">
        <w:r w:rsidR="00263003" w:rsidRPr="00263003">
          <w:rPr>
            <w:rStyle w:val="Hyperlink"/>
            <w:noProof/>
          </w:rPr>
          <w:t>2.1.2.</w:t>
        </w:r>
        <w:r w:rsidR="00263003" w:rsidRPr="00263003">
          <w:rPr>
            <w:rFonts w:asciiTheme="minorHAnsi" w:eastAsiaTheme="minorEastAsia" w:hAnsiTheme="minorHAnsi"/>
            <w:noProof/>
            <w:kern w:val="0"/>
            <w:sz w:val="22"/>
            <w14:ligatures w14:val="none"/>
          </w:rPr>
          <w:tab/>
        </w:r>
        <w:r w:rsidR="00263003" w:rsidRPr="00263003">
          <w:rPr>
            <w:rStyle w:val="Hyperlink"/>
            <w:noProof/>
          </w:rPr>
          <w:t>Sản phẩm - dịch vụ:</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_Toc167906578 \h </w:instrText>
        </w:r>
        <w:r w:rsidR="00263003" w:rsidRPr="00263003">
          <w:rPr>
            <w:noProof/>
            <w:webHidden/>
          </w:rPr>
        </w:r>
        <w:r w:rsidR="00263003" w:rsidRPr="00263003">
          <w:rPr>
            <w:noProof/>
            <w:webHidden/>
          </w:rPr>
          <w:fldChar w:fldCharType="separate"/>
        </w:r>
        <w:r w:rsidR="00320CFA">
          <w:rPr>
            <w:noProof/>
            <w:webHidden/>
          </w:rPr>
          <w:t>14</w:t>
        </w:r>
        <w:r w:rsidR="00263003" w:rsidRPr="00263003">
          <w:rPr>
            <w:noProof/>
            <w:webHidden/>
          </w:rPr>
          <w:fldChar w:fldCharType="end"/>
        </w:r>
      </w:hyperlink>
    </w:p>
    <w:p w14:paraId="03B00670"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79" w:history="1">
        <w:r w:rsidR="00263003" w:rsidRPr="00263003">
          <w:rPr>
            <w:rStyle w:val="Hyperlink"/>
            <w:noProof/>
          </w:rPr>
          <w:t>2.1.3. Phương pháp</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_Toc167906579 \h </w:instrText>
        </w:r>
        <w:r w:rsidR="00263003" w:rsidRPr="00263003">
          <w:rPr>
            <w:noProof/>
            <w:webHidden/>
          </w:rPr>
        </w:r>
        <w:r w:rsidR="00263003" w:rsidRPr="00263003">
          <w:rPr>
            <w:noProof/>
            <w:webHidden/>
          </w:rPr>
          <w:fldChar w:fldCharType="separate"/>
        </w:r>
        <w:r w:rsidR="00320CFA">
          <w:rPr>
            <w:noProof/>
            <w:webHidden/>
          </w:rPr>
          <w:t>15</w:t>
        </w:r>
        <w:r w:rsidR="00263003" w:rsidRPr="00263003">
          <w:rPr>
            <w:noProof/>
            <w:webHidden/>
          </w:rPr>
          <w:fldChar w:fldCharType="end"/>
        </w:r>
      </w:hyperlink>
    </w:p>
    <w:p w14:paraId="2B12C511" w14:textId="16493BE1" w:rsidR="00263003" w:rsidRPr="00263003" w:rsidRDefault="00131FA8" w:rsidP="00531331">
      <w:pPr>
        <w:pStyle w:val="TOC2"/>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80" w:history="1">
        <w:r w:rsidR="00263003" w:rsidRPr="00263003">
          <w:rPr>
            <w:rStyle w:val="Hyperlink"/>
            <w:noProof/>
          </w:rPr>
          <w:t>2.2. Thiết kế hệ thống website</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_Toc167906580 \h </w:instrText>
        </w:r>
        <w:r w:rsidR="00263003" w:rsidRPr="00263003">
          <w:rPr>
            <w:noProof/>
            <w:webHidden/>
          </w:rPr>
        </w:r>
        <w:r w:rsidR="00263003" w:rsidRPr="00263003">
          <w:rPr>
            <w:noProof/>
            <w:webHidden/>
          </w:rPr>
          <w:fldChar w:fldCharType="separate"/>
        </w:r>
        <w:r w:rsidR="00320CFA">
          <w:rPr>
            <w:noProof/>
            <w:webHidden/>
          </w:rPr>
          <w:t>15</w:t>
        </w:r>
        <w:r w:rsidR="00263003" w:rsidRPr="00263003">
          <w:rPr>
            <w:noProof/>
            <w:webHidden/>
          </w:rPr>
          <w:fldChar w:fldCharType="end"/>
        </w:r>
      </w:hyperlink>
    </w:p>
    <w:p w14:paraId="0A1EE3FD" w14:textId="77777777" w:rsidR="00263003" w:rsidRPr="00263003" w:rsidRDefault="00131FA8" w:rsidP="0018784B">
      <w:pPr>
        <w:pStyle w:val="TOC2"/>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82" w:history="1">
        <w:r w:rsidR="00263003" w:rsidRPr="00263003">
          <w:rPr>
            <w:rStyle w:val="Hyperlink"/>
            <w:noProof/>
          </w:rPr>
          <w:t>2.3. Mô tả các Actor và Use case</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_Toc167906582 \h </w:instrText>
        </w:r>
        <w:r w:rsidR="00263003" w:rsidRPr="00263003">
          <w:rPr>
            <w:noProof/>
            <w:webHidden/>
          </w:rPr>
        </w:r>
        <w:r w:rsidR="00263003" w:rsidRPr="00263003">
          <w:rPr>
            <w:noProof/>
            <w:webHidden/>
          </w:rPr>
          <w:fldChar w:fldCharType="separate"/>
        </w:r>
        <w:r w:rsidR="00320CFA">
          <w:rPr>
            <w:noProof/>
            <w:webHidden/>
          </w:rPr>
          <w:t>17</w:t>
        </w:r>
        <w:r w:rsidR="00263003" w:rsidRPr="00263003">
          <w:rPr>
            <w:noProof/>
            <w:webHidden/>
          </w:rPr>
          <w:fldChar w:fldCharType="end"/>
        </w:r>
      </w:hyperlink>
    </w:p>
    <w:p w14:paraId="5E1D06F9"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83" w:history="1">
        <w:r w:rsidR="00263003" w:rsidRPr="00263003">
          <w:rPr>
            <w:rStyle w:val="Hyperlink"/>
            <w:noProof/>
          </w:rPr>
          <w:t>2.3.1. Mô tả các Actor</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_Toc167906583 \h </w:instrText>
        </w:r>
        <w:r w:rsidR="00263003" w:rsidRPr="00263003">
          <w:rPr>
            <w:noProof/>
            <w:webHidden/>
          </w:rPr>
        </w:r>
        <w:r w:rsidR="00263003" w:rsidRPr="00263003">
          <w:rPr>
            <w:noProof/>
            <w:webHidden/>
          </w:rPr>
          <w:fldChar w:fldCharType="separate"/>
        </w:r>
        <w:r w:rsidR="00320CFA">
          <w:rPr>
            <w:noProof/>
            <w:webHidden/>
          </w:rPr>
          <w:t>17</w:t>
        </w:r>
        <w:r w:rsidR="00263003" w:rsidRPr="00263003">
          <w:rPr>
            <w:noProof/>
            <w:webHidden/>
          </w:rPr>
          <w:fldChar w:fldCharType="end"/>
        </w:r>
      </w:hyperlink>
    </w:p>
    <w:p w14:paraId="1AA162CA"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84" w:history="1">
        <w:r w:rsidR="00263003" w:rsidRPr="00263003">
          <w:rPr>
            <w:rStyle w:val="Hyperlink"/>
            <w:noProof/>
          </w:rPr>
          <w:t>2.3.2. Mô tả các Use case</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_Toc167906584 \h </w:instrText>
        </w:r>
        <w:r w:rsidR="00263003" w:rsidRPr="00263003">
          <w:rPr>
            <w:noProof/>
            <w:webHidden/>
          </w:rPr>
        </w:r>
        <w:r w:rsidR="00263003" w:rsidRPr="00263003">
          <w:rPr>
            <w:noProof/>
            <w:webHidden/>
          </w:rPr>
          <w:fldChar w:fldCharType="separate"/>
        </w:r>
        <w:r w:rsidR="00320CFA">
          <w:rPr>
            <w:noProof/>
            <w:webHidden/>
          </w:rPr>
          <w:t>17</w:t>
        </w:r>
        <w:r w:rsidR="00263003" w:rsidRPr="00263003">
          <w:rPr>
            <w:noProof/>
            <w:webHidden/>
          </w:rPr>
          <w:fldChar w:fldCharType="end"/>
        </w:r>
      </w:hyperlink>
    </w:p>
    <w:p w14:paraId="3C579B2D"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85" w:history="1">
        <w:r w:rsidR="00263003" w:rsidRPr="00263003">
          <w:rPr>
            <w:rStyle w:val="Hyperlink"/>
            <w:noProof/>
          </w:rPr>
          <w:t>2.3.3. Mô tả chi tiết các Use case</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_Toc167906585 \h </w:instrText>
        </w:r>
        <w:r w:rsidR="00263003" w:rsidRPr="00263003">
          <w:rPr>
            <w:noProof/>
            <w:webHidden/>
          </w:rPr>
        </w:r>
        <w:r w:rsidR="00263003" w:rsidRPr="00263003">
          <w:rPr>
            <w:noProof/>
            <w:webHidden/>
          </w:rPr>
          <w:fldChar w:fldCharType="separate"/>
        </w:r>
        <w:r w:rsidR="00320CFA">
          <w:rPr>
            <w:noProof/>
            <w:webHidden/>
          </w:rPr>
          <w:t>19</w:t>
        </w:r>
        <w:r w:rsidR="00263003" w:rsidRPr="00263003">
          <w:rPr>
            <w:noProof/>
            <w:webHidden/>
          </w:rPr>
          <w:fldChar w:fldCharType="end"/>
        </w:r>
      </w:hyperlink>
    </w:p>
    <w:p w14:paraId="07E8E53E" w14:textId="77777777" w:rsidR="00263003" w:rsidRPr="00263003" w:rsidRDefault="00131FA8" w:rsidP="0018784B">
      <w:pPr>
        <w:pStyle w:val="TOC2"/>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86" w:history="1">
        <w:r w:rsidR="00263003" w:rsidRPr="00263003">
          <w:rPr>
            <w:rStyle w:val="Hyperlink"/>
            <w:noProof/>
          </w:rPr>
          <w:t>2.4.  Thiết kế cơ sở dữ liệu</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_Toc167906586 \h </w:instrText>
        </w:r>
        <w:r w:rsidR="00263003" w:rsidRPr="00263003">
          <w:rPr>
            <w:noProof/>
            <w:webHidden/>
          </w:rPr>
        </w:r>
        <w:r w:rsidR="00263003" w:rsidRPr="00263003">
          <w:rPr>
            <w:noProof/>
            <w:webHidden/>
          </w:rPr>
          <w:fldChar w:fldCharType="separate"/>
        </w:r>
        <w:r w:rsidR="00320CFA">
          <w:rPr>
            <w:noProof/>
            <w:webHidden/>
          </w:rPr>
          <w:t>80</w:t>
        </w:r>
        <w:r w:rsidR="00263003" w:rsidRPr="00263003">
          <w:rPr>
            <w:noProof/>
            <w:webHidden/>
          </w:rPr>
          <w:fldChar w:fldCharType="end"/>
        </w:r>
      </w:hyperlink>
    </w:p>
    <w:p w14:paraId="0CAF317A"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87" w:history="1">
        <w:r w:rsidR="00263003" w:rsidRPr="00263003">
          <w:rPr>
            <w:rStyle w:val="Hyperlink"/>
            <w:noProof/>
          </w:rPr>
          <w:t>2.4.1. Biểu đồ thực thể liên kết</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_Toc167906587 \h </w:instrText>
        </w:r>
        <w:r w:rsidR="00263003" w:rsidRPr="00263003">
          <w:rPr>
            <w:noProof/>
            <w:webHidden/>
          </w:rPr>
        </w:r>
        <w:r w:rsidR="00263003" w:rsidRPr="00263003">
          <w:rPr>
            <w:noProof/>
            <w:webHidden/>
          </w:rPr>
          <w:fldChar w:fldCharType="separate"/>
        </w:r>
        <w:r w:rsidR="00320CFA">
          <w:rPr>
            <w:noProof/>
            <w:webHidden/>
          </w:rPr>
          <w:t>80</w:t>
        </w:r>
        <w:r w:rsidR="00263003" w:rsidRPr="00263003">
          <w:rPr>
            <w:noProof/>
            <w:webHidden/>
          </w:rPr>
          <w:fldChar w:fldCharType="end"/>
        </w:r>
      </w:hyperlink>
    </w:p>
    <w:p w14:paraId="3809C068"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88" w:history="1">
        <w:r w:rsidR="00263003" w:rsidRPr="00263003">
          <w:rPr>
            <w:rStyle w:val="Hyperlink"/>
            <w:noProof/>
          </w:rPr>
          <w:t>2.4.2.</w:t>
        </w:r>
        <w:r w:rsidR="00263003" w:rsidRPr="00263003">
          <w:rPr>
            <w:rFonts w:asciiTheme="minorHAnsi" w:eastAsiaTheme="minorEastAsia" w:hAnsiTheme="minorHAnsi"/>
            <w:noProof/>
            <w:kern w:val="0"/>
            <w:sz w:val="22"/>
            <w14:ligatures w14:val="none"/>
          </w:rPr>
          <w:tab/>
        </w:r>
        <w:r w:rsidR="00263003" w:rsidRPr="00263003">
          <w:rPr>
            <w:rStyle w:val="Hyperlink"/>
            <w:noProof/>
          </w:rPr>
          <w:t>Thiết kế bảng</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_Toc167906588 \h </w:instrText>
        </w:r>
        <w:r w:rsidR="00263003" w:rsidRPr="00263003">
          <w:rPr>
            <w:noProof/>
            <w:webHidden/>
          </w:rPr>
        </w:r>
        <w:r w:rsidR="00263003" w:rsidRPr="00263003">
          <w:rPr>
            <w:noProof/>
            <w:webHidden/>
          </w:rPr>
          <w:fldChar w:fldCharType="separate"/>
        </w:r>
        <w:r w:rsidR="00320CFA">
          <w:rPr>
            <w:noProof/>
            <w:webHidden/>
          </w:rPr>
          <w:t>80</w:t>
        </w:r>
        <w:r w:rsidR="00263003" w:rsidRPr="00263003">
          <w:rPr>
            <w:noProof/>
            <w:webHidden/>
          </w:rPr>
          <w:fldChar w:fldCharType="end"/>
        </w:r>
      </w:hyperlink>
    </w:p>
    <w:p w14:paraId="69271A43" w14:textId="77777777" w:rsidR="00263003" w:rsidRPr="00263003" w:rsidRDefault="00131FA8" w:rsidP="0018784B">
      <w:pPr>
        <w:pStyle w:val="TOC1"/>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89" w:history="1">
        <w:r w:rsidR="00263003" w:rsidRPr="00263003">
          <w:rPr>
            <w:rStyle w:val="Hyperlink"/>
            <w:rFonts w:cs="Times New Roman"/>
            <w:noProof/>
          </w:rPr>
          <w:t>CHƯƠNG 3: XÂY DỰNG WEBSITE VÀ KIỂM THỬ</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_Toc167906589 \h </w:instrText>
        </w:r>
        <w:r w:rsidR="00263003" w:rsidRPr="00263003">
          <w:rPr>
            <w:noProof/>
            <w:webHidden/>
          </w:rPr>
        </w:r>
        <w:r w:rsidR="00263003" w:rsidRPr="00263003">
          <w:rPr>
            <w:noProof/>
            <w:webHidden/>
          </w:rPr>
          <w:fldChar w:fldCharType="separate"/>
        </w:r>
        <w:r w:rsidR="00320CFA">
          <w:rPr>
            <w:noProof/>
            <w:webHidden/>
          </w:rPr>
          <w:t>85</w:t>
        </w:r>
        <w:r w:rsidR="00263003" w:rsidRPr="00263003">
          <w:rPr>
            <w:noProof/>
            <w:webHidden/>
          </w:rPr>
          <w:fldChar w:fldCharType="end"/>
        </w:r>
      </w:hyperlink>
    </w:p>
    <w:p w14:paraId="1C277D4B" w14:textId="77777777" w:rsidR="00263003" w:rsidRPr="00263003" w:rsidRDefault="00131FA8" w:rsidP="0018784B">
      <w:pPr>
        <w:pStyle w:val="TOC2"/>
        <w:tabs>
          <w:tab w:val="left" w:pos="709"/>
          <w:tab w:val="left" w:pos="880"/>
          <w:tab w:val="right" w:leader="dot" w:pos="9062"/>
        </w:tabs>
        <w:spacing w:after="0" w:line="348" w:lineRule="auto"/>
        <w:rPr>
          <w:rFonts w:asciiTheme="minorHAnsi" w:eastAsiaTheme="minorEastAsia" w:hAnsiTheme="minorHAnsi"/>
          <w:noProof/>
          <w:kern w:val="0"/>
          <w:sz w:val="22"/>
          <w14:ligatures w14:val="none"/>
        </w:rPr>
      </w:pPr>
      <w:hyperlink w:anchor="_Toc167906590" w:history="1">
        <w:r w:rsidR="00263003" w:rsidRPr="00263003">
          <w:rPr>
            <w:rStyle w:val="Hyperlink"/>
            <w:noProof/>
          </w:rPr>
          <w:t>3.1.</w:t>
        </w:r>
        <w:r w:rsidR="00263003" w:rsidRPr="00263003">
          <w:rPr>
            <w:rFonts w:asciiTheme="minorHAnsi" w:eastAsiaTheme="minorEastAsia" w:hAnsiTheme="minorHAnsi"/>
            <w:noProof/>
            <w:kern w:val="0"/>
            <w:sz w:val="22"/>
            <w14:ligatures w14:val="none"/>
          </w:rPr>
          <w:tab/>
        </w:r>
        <w:r w:rsidR="00263003" w:rsidRPr="00263003">
          <w:rPr>
            <w:rStyle w:val="Hyperlink"/>
            <w:noProof/>
          </w:rPr>
          <w:t>Kết quả thực nghiệm</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_Toc167906590 \h </w:instrText>
        </w:r>
        <w:r w:rsidR="00263003" w:rsidRPr="00263003">
          <w:rPr>
            <w:noProof/>
            <w:webHidden/>
          </w:rPr>
        </w:r>
        <w:r w:rsidR="00263003" w:rsidRPr="00263003">
          <w:rPr>
            <w:noProof/>
            <w:webHidden/>
          </w:rPr>
          <w:fldChar w:fldCharType="separate"/>
        </w:r>
        <w:r w:rsidR="00320CFA">
          <w:rPr>
            <w:noProof/>
            <w:webHidden/>
          </w:rPr>
          <w:t>85</w:t>
        </w:r>
        <w:r w:rsidR="00263003" w:rsidRPr="00263003">
          <w:rPr>
            <w:noProof/>
            <w:webHidden/>
          </w:rPr>
          <w:fldChar w:fldCharType="end"/>
        </w:r>
      </w:hyperlink>
    </w:p>
    <w:p w14:paraId="31FE70E0" w14:textId="77777777" w:rsidR="00263003" w:rsidRPr="00263003" w:rsidRDefault="00131FA8" w:rsidP="0018784B">
      <w:pPr>
        <w:pStyle w:val="TOC2"/>
        <w:tabs>
          <w:tab w:val="left" w:pos="709"/>
          <w:tab w:val="left" w:pos="880"/>
          <w:tab w:val="right" w:leader="dot" w:pos="9062"/>
        </w:tabs>
        <w:spacing w:after="0" w:line="348" w:lineRule="auto"/>
        <w:rPr>
          <w:rFonts w:asciiTheme="minorHAnsi" w:eastAsiaTheme="minorEastAsia" w:hAnsiTheme="minorHAnsi"/>
          <w:noProof/>
          <w:kern w:val="0"/>
          <w:sz w:val="22"/>
          <w14:ligatures w14:val="none"/>
        </w:rPr>
      </w:pPr>
      <w:hyperlink w:anchor="_Toc167906591" w:history="1">
        <w:r w:rsidR="00263003" w:rsidRPr="00263003">
          <w:rPr>
            <w:rStyle w:val="Hyperlink"/>
            <w:noProof/>
          </w:rPr>
          <w:t>3.2.</w:t>
        </w:r>
        <w:r w:rsidR="00263003" w:rsidRPr="00263003">
          <w:rPr>
            <w:rFonts w:asciiTheme="minorHAnsi" w:eastAsiaTheme="minorEastAsia" w:hAnsiTheme="minorHAnsi"/>
            <w:noProof/>
            <w:kern w:val="0"/>
            <w:sz w:val="22"/>
            <w14:ligatures w14:val="none"/>
          </w:rPr>
          <w:tab/>
        </w:r>
        <w:r w:rsidR="00263003" w:rsidRPr="00263003">
          <w:rPr>
            <w:rStyle w:val="Hyperlink"/>
            <w:noProof/>
          </w:rPr>
          <w:t>Kiểm thử hệ thống</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_Toc167906591 \h </w:instrText>
        </w:r>
        <w:r w:rsidR="00263003" w:rsidRPr="00263003">
          <w:rPr>
            <w:noProof/>
            <w:webHidden/>
          </w:rPr>
        </w:r>
        <w:r w:rsidR="00263003" w:rsidRPr="00263003">
          <w:rPr>
            <w:noProof/>
            <w:webHidden/>
          </w:rPr>
          <w:fldChar w:fldCharType="separate"/>
        </w:r>
        <w:r w:rsidR="00320CFA">
          <w:rPr>
            <w:noProof/>
            <w:webHidden/>
          </w:rPr>
          <w:t>89</w:t>
        </w:r>
        <w:r w:rsidR="00263003" w:rsidRPr="00263003">
          <w:rPr>
            <w:noProof/>
            <w:webHidden/>
          </w:rPr>
          <w:fldChar w:fldCharType="end"/>
        </w:r>
      </w:hyperlink>
    </w:p>
    <w:p w14:paraId="093D17EC"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92" w:history="1">
        <w:r w:rsidR="00263003" w:rsidRPr="00263003">
          <w:rPr>
            <w:rStyle w:val="Hyperlink"/>
            <w:noProof/>
          </w:rPr>
          <w:t>3.2.1. Kế hoạch kiểm thử</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_Toc167906592 \h </w:instrText>
        </w:r>
        <w:r w:rsidR="00263003" w:rsidRPr="00263003">
          <w:rPr>
            <w:noProof/>
            <w:webHidden/>
          </w:rPr>
        </w:r>
        <w:r w:rsidR="00263003" w:rsidRPr="00263003">
          <w:rPr>
            <w:noProof/>
            <w:webHidden/>
          </w:rPr>
          <w:fldChar w:fldCharType="separate"/>
        </w:r>
        <w:r w:rsidR="00320CFA">
          <w:rPr>
            <w:noProof/>
            <w:webHidden/>
          </w:rPr>
          <w:t>89</w:t>
        </w:r>
        <w:r w:rsidR="00263003" w:rsidRPr="00263003">
          <w:rPr>
            <w:noProof/>
            <w:webHidden/>
          </w:rPr>
          <w:fldChar w:fldCharType="end"/>
        </w:r>
      </w:hyperlink>
    </w:p>
    <w:p w14:paraId="07CB6459"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93" w:history="1">
        <w:r w:rsidR="00263003" w:rsidRPr="00263003">
          <w:rPr>
            <w:rStyle w:val="Hyperlink"/>
            <w:noProof/>
          </w:rPr>
          <w:t>3.2.2. Chiến lược kiểm thử</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_Toc167906593 \h </w:instrText>
        </w:r>
        <w:r w:rsidR="00263003" w:rsidRPr="00263003">
          <w:rPr>
            <w:noProof/>
            <w:webHidden/>
          </w:rPr>
        </w:r>
        <w:r w:rsidR="00263003" w:rsidRPr="00263003">
          <w:rPr>
            <w:noProof/>
            <w:webHidden/>
          </w:rPr>
          <w:fldChar w:fldCharType="separate"/>
        </w:r>
        <w:r w:rsidR="00320CFA">
          <w:rPr>
            <w:noProof/>
            <w:webHidden/>
          </w:rPr>
          <w:t>89</w:t>
        </w:r>
        <w:r w:rsidR="00263003" w:rsidRPr="00263003">
          <w:rPr>
            <w:noProof/>
            <w:webHidden/>
          </w:rPr>
          <w:fldChar w:fldCharType="end"/>
        </w:r>
      </w:hyperlink>
    </w:p>
    <w:p w14:paraId="20D552DF" w14:textId="77777777" w:rsidR="00263003" w:rsidRPr="00263003" w:rsidRDefault="00131FA8" w:rsidP="0018784B">
      <w:pPr>
        <w:pStyle w:val="TOC3"/>
        <w:spacing w:line="348" w:lineRule="auto"/>
        <w:rPr>
          <w:rFonts w:asciiTheme="minorHAnsi" w:eastAsiaTheme="minorEastAsia" w:hAnsiTheme="minorHAnsi"/>
          <w:noProof/>
          <w:kern w:val="0"/>
          <w:sz w:val="22"/>
          <w14:ligatures w14:val="none"/>
        </w:rPr>
      </w:pPr>
      <w:hyperlink w:anchor="_Toc167906594" w:history="1">
        <w:r w:rsidR="00263003" w:rsidRPr="00263003">
          <w:rPr>
            <w:rStyle w:val="Hyperlink"/>
            <w:noProof/>
          </w:rPr>
          <w:t>3.2.3. Test case</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_Toc167906594 \h </w:instrText>
        </w:r>
        <w:r w:rsidR="00263003" w:rsidRPr="00263003">
          <w:rPr>
            <w:noProof/>
            <w:webHidden/>
          </w:rPr>
        </w:r>
        <w:r w:rsidR="00263003" w:rsidRPr="00263003">
          <w:rPr>
            <w:noProof/>
            <w:webHidden/>
          </w:rPr>
          <w:fldChar w:fldCharType="separate"/>
        </w:r>
        <w:r w:rsidR="00320CFA">
          <w:rPr>
            <w:noProof/>
            <w:webHidden/>
          </w:rPr>
          <w:t>91</w:t>
        </w:r>
        <w:r w:rsidR="00263003" w:rsidRPr="00263003">
          <w:rPr>
            <w:noProof/>
            <w:webHidden/>
          </w:rPr>
          <w:fldChar w:fldCharType="end"/>
        </w:r>
      </w:hyperlink>
    </w:p>
    <w:p w14:paraId="32D8F2C1" w14:textId="77777777" w:rsidR="00263003" w:rsidRPr="00263003" w:rsidRDefault="00131FA8" w:rsidP="0018784B">
      <w:pPr>
        <w:pStyle w:val="TOC1"/>
        <w:tabs>
          <w:tab w:val="left" w:pos="709"/>
          <w:tab w:val="right" w:leader="dot" w:pos="9062"/>
        </w:tabs>
        <w:spacing w:after="0" w:line="348" w:lineRule="auto"/>
        <w:rPr>
          <w:rFonts w:asciiTheme="minorHAnsi" w:eastAsiaTheme="minorEastAsia" w:hAnsiTheme="minorHAnsi"/>
          <w:noProof/>
          <w:kern w:val="0"/>
          <w:sz w:val="22"/>
          <w14:ligatures w14:val="none"/>
        </w:rPr>
      </w:pPr>
      <w:hyperlink w:anchor="_Toc167906595" w:history="1">
        <w:r w:rsidR="00263003" w:rsidRPr="00263003">
          <w:rPr>
            <w:rStyle w:val="Hyperlink"/>
            <w:rFonts w:cs="Times New Roman"/>
            <w:noProof/>
          </w:rPr>
          <w:t>KẾT LUẬN</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_Toc167906595 \h </w:instrText>
        </w:r>
        <w:r w:rsidR="00263003" w:rsidRPr="00263003">
          <w:rPr>
            <w:noProof/>
            <w:webHidden/>
          </w:rPr>
        </w:r>
        <w:r w:rsidR="00263003" w:rsidRPr="00263003">
          <w:rPr>
            <w:noProof/>
            <w:webHidden/>
          </w:rPr>
          <w:fldChar w:fldCharType="separate"/>
        </w:r>
        <w:r w:rsidR="00320CFA">
          <w:rPr>
            <w:noProof/>
            <w:webHidden/>
          </w:rPr>
          <w:t>103</w:t>
        </w:r>
        <w:r w:rsidR="00263003" w:rsidRPr="00263003">
          <w:rPr>
            <w:noProof/>
            <w:webHidden/>
          </w:rPr>
          <w:fldChar w:fldCharType="end"/>
        </w:r>
      </w:hyperlink>
    </w:p>
    <w:p w14:paraId="0AB62382" w14:textId="4D193E20" w:rsidR="006D3ECD" w:rsidRPr="006D3ECD" w:rsidRDefault="00131FA8" w:rsidP="0018784B">
      <w:pPr>
        <w:pStyle w:val="TOC1"/>
        <w:tabs>
          <w:tab w:val="left" w:pos="709"/>
          <w:tab w:val="right" w:leader="dot" w:pos="9062"/>
        </w:tabs>
        <w:spacing w:after="0" w:line="348" w:lineRule="auto"/>
        <w:rPr>
          <w:rFonts w:eastAsiaTheme="majorEastAsia" w:cs="Times New Roman"/>
          <w:b/>
          <w:color w:val="000000" w:themeColor="text1"/>
          <w:sz w:val="28"/>
          <w:szCs w:val="28"/>
        </w:rPr>
      </w:pPr>
      <w:hyperlink w:anchor="_Toc167906596" w:history="1">
        <w:r w:rsidR="00263003" w:rsidRPr="00263003">
          <w:rPr>
            <w:rStyle w:val="Hyperlink"/>
            <w:rFonts w:cs="Times New Roman"/>
            <w:noProof/>
          </w:rPr>
          <w:t>TÀI LIỆU THAM KHẢO</w:t>
        </w:r>
        <w:r w:rsidR="00263003" w:rsidRPr="00263003">
          <w:rPr>
            <w:noProof/>
            <w:webHidden/>
          </w:rPr>
          <w:tab/>
        </w:r>
        <w:r w:rsidR="00263003" w:rsidRPr="00263003">
          <w:rPr>
            <w:noProof/>
            <w:webHidden/>
          </w:rPr>
          <w:fldChar w:fldCharType="begin"/>
        </w:r>
        <w:r w:rsidR="00263003" w:rsidRPr="00263003">
          <w:rPr>
            <w:noProof/>
            <w:webHidden/>
          </w:rPr>
          <w:instrText xml:space="preserve"> PAGEREF _Toc167906596 \h </w:instrText>
        </w:r>
        <w:r w:rsidR="00263003" w:rsidRPr="00263003">
          <w:rPr>
            <w:noProof/>
            <w:webHidden/>
          </w:rPr>
        </w:r>
        <w:r w:rsidR="00263003" w:rsidRPr="00263003">
          <w:rPr>
            <w:noProof/>
            <w:webHidden/>
          </w:rPr>
          <w:fldChar w:fldCharType="separate"/>
        </w:r>
        <w:r w:rsidR="00320CFA">
          <w:rPr>
            <w:noProof/>
            <w:webHidden/>
          </w:rPr>
          <w:t>104</w:t>
        </w:r>
        <w:r w:rsidR="00263003" w:rsidRPr="00263003">
          <w:rPr>
            <w:noProof/>
            <w:webHidden/>
          </w:rPr>
          <w:fldChar w:fldCharType="end"/>
        </w:r>
      </w:hyperlink>
      <w:r w:rsidR="00263003">
        <w:rPr>
          <w:rFonts w:eastAsiaTheme="majorEastAsia" w:cs="Times New Roman"/>
          <w:b/>
          <w:color w:val="000000" w:themeColor="text1"/>
          <w:sz w:val="28"/>
          <w:szCs w:val="28"/>
        </w:rPr>
        <w:fldChar w:fldCharType="end"/>
      </w:r>
    </w:p>
    <w:p w14:paraId="5337488D" w14:textId="6D91BABF" w:rsidR="004509E4" w:rsidRDefault="003D19C6" w:rsidP="00263003">
      <w:pPr>
        <w:pStyle w:val="Heading1"/>
      </w:pPr>
      <w:bookmarkStart w:id="10" w:name="_Toc167906562"/>
      <w:r w:rsidRPr="001F4587">
        <w:lastRenderedPageBreak/>
        <w:t>DANH MỤC BẢNG BIỂU</w:t>
      </w:r>
      <w:bookmarkEnd w:id="10"/>
    </w:p>
    <w:p w14:paraId="62656DE3" w14:textId="77777777" w:rsidR="00263003" w:rsidRPr="00263003" w:rsidRDefault="00263003" w:rsidP="00263003">
      <w:pPr>
        <w:rPr>
          <w:sz w:val="12"/>
        </w:rPr>
      </w:pPr>
    </w:p>
    <w:p w14:paraId="7A133F38" w14:textId="77777777" w:rsidR="00263003" w:rsidRDefault="00263003" w:rsidP="00263003">
      <w:pPr>
        <w:pStyle w:val="TOC1"/>
        <w:tabs>
          <w:tab w:val="right" w:leader="dot" w:pos="9062"/>
        </w:tabs>
        <w:spacing w:after="0" w:line="360" w:lineRule="auto"/>
        <w:rPr>
          <w:rFonts w:asciiTheme="minorHAnsi" w:eastAsiaTheme="minorEastAsia" w:hAnsiTheme="minorHAnsi"/>
          <w:noProof/>
          <w:kern w:val="0"/>
          <w:sz w:val="22"/>
          <w14:ligatures w14:val="none"/>
        </w:rPr>
      </w:pPr>
      <w:r>
        <w:rPr>
          <w:rFonts w:cs="Times New Roman"/>
          <w:color w:val="000000" w:themeColor="text1"/>
          <w:sz w:val="28"/>
          <w:szCs w:val="28"/>
        </w:rPr>
        <w:fldChar w:fldCharType="begin"/>
      </w:r>
      <w:r>
        <w:rPr>
          <w:rFonts w:cs="Times New Roman"/>
          <w:color w:val="000000" w:themeColor="text1"/>
          <w:sz w:val="28"/>
          <w:szCs w:val="28"/>
        </w:rPr>
        <w:instrText xml:space="preserve"> TOC \h \z \t "1 bảng,1" </w:instrText>
      </w:r>
      <w:r>
        <w:rPr>
          <w:rFonts w:cs="Times New Roman"/>
          <w:color w:val="000000" w:themeColor="text1"/>
          <w:sz w:val="28"/>
          <w:szCs w:val="28"/>
        </w:rPr>
        <w:fldChar w:fldCharType="separate"/>
      </w:r>
      <w:hyperlink w:anchor="_Toc167906601" w:history="1">
        <w:r w:rsidRPr="00C52F60">
          <w:rPr>
            <w:rStyle w:val="Hyperlink"/>
            <w:noProof/>
          </w:rPr>
          <w:t>Bảng 2.1 Mô tả các Actor</w:t>
        </w:r>
        <w:r>
          <w:rPr>
            <w:noProof/>
            <w:webHidden/>
          </w:rPr>
          <w:tab/>
        </w:r>
        <w:r>
          <w:rPr>
            <w:noProof/>
            <w:webHidden/>
          </w:rPr>
          <w:fldChar w:fldCharType="begin"/>
        </w:r>
        <w:r>
          <w:rPr>
            <w:noProof/>
            <w:webHidden/>
          </w:rPr>
          <w:instrText xml:space="preserve"> PAGEREF _Toc167906601 \h </w:instrText>
        </w:r>
        <w:r>
          <w:rPr>
            <w:noProof/>
            <w:webHidden/>
          </w:rPr>
        </w:r>
        <w:r>
          <w:rPr>
            <w:noProof/>
            <w:webHidden/>
          </w:rPr>
          <w:fldChar w:fldCharType="separate"/>
        </w:r>
        <w:r w:rsidR="00320CFA">
          <w:rPr>
            <w:noProof/>
            <w:webHidden/>
          </w:rPr>
          <w:t>17</w:t>
        </w:r>
        <w:r>
          <w:rPr>
            <w:noProof/>
            <w:webHidden/>
          </w:rPr>
          <w:fldChar w:fldCharType="end"/>
        </w:r>
      </w:hyperlink>
    </w:p>
    <w:p w14:paraId="4F6D3B8F" w14:textId="77777777" w:rsidR="00263003" w:rsidRDefault="00131FA8" w:rsidP="00263003">
      <w:pPr>
        <w:pStyle w:val="TOC1"/>
        <w:tabs>
          <w:tab w:val="right" w:leader="dot" w:pos="9062"/>
        </w:tabs>
        <w:spacing w:after="0" w:line="360" w:lineRule="auto"/>
        <w:rPr>
          <w:rFonts w:asciiTheme="minorHAnsi" w:eastAsiaTheme="minorEastAsia" w:hAnsiTheme="minorHAnsi"/>
          <w:noProof/>
          <w:kern w:val="0"/>
          <w:sz w:val="22"/>
          <w14:ligatures w14:val="none"/>
        </w:rPr>
      </w:pPr>
      <w:hyperlink w:anchor="_Toc167906602" w:history="1">
        <w:r w:rsidR="00263003" w:rsidRPr="00C52F60">
          <w:rPr>
            <w:rStyle w:val="Hyperlink"/>
            <w:noProof/>
          </w:rPr>
          <w:t>Bảng 2. 2 Mô tả các Use case</w:t>
        </w:r>
        <w:r w:rsidR="00263003">
          <w:rPr>
            <w:noProof/>
            <w:webHidden/>
          </w:rPr>
          <w:tab/>
        </w:r>
        <w:r w:rsidR="00263003">
          <w:rPr>
            <w:noProof/>
            <w:webHidden/>
          </w:rPr>
          <w:fldChar w:fldCharType="begin"/>
        </w:r>
        <w:r w:rsidR="00263003">
          <w:rPr>
            <w:noProof/>
            <w:webHidden/>
          </w:rPr>
          <w:instrText xml:space="preserve"> PAGEREF _Toc167906602 \h </w:instrText>
        </w:r>
        <w:r w:rsidR="00263003">
          <w:rPr>
            <w:noProof/>
            <w:webHidden/>
          </w:rPr>
        </w:r>
        <w:r w:rsidR="00263003">
          <w:rPr>
            <w:noProof/>
            <w:webHidden/>
          </w:rPr>
          <w:fldChar w:fldCharType="separate"/>
        </w:r>
        <w:r w:rsidR="00320CFA">
          <w:rPr>
            <w:noProof/>
            <w:webHidden/>
          </w:rPr>
          <w:t>18</w:t>
        </w:r>
        <w:r w:rsidR="00263003">
          <w:rPr>
            <w:noProof/>
            <w:webHidden/>
          </w:rPr>
          <w:fldChar w:fldCharType="end"/>
        </w:r>
      </w:hyperlink>
    </w:p>
    <w:p w14:paraId="71A9BD38" w14:textId="05839D3C" w:rsidR="00DA20B0" w:rsidRDefault="00263003" w:rsidP="00263003">
      <w:pPr>
        <w:pStyle w:val="Heading1"/>
      </w:pPr>
      <w:r>
        <w:fldChar w:fldCharType="end"/>
      </w:r>
    </w:p>
    <w:p w14:paraId="2F48B425" w14:textId="77777777" w:rsidR="00DA20B0" w:rsidRDefault="00DA20B0">
      <w:pPr>
        <w:spacing w:line="259" w:lineRule="auto"/>
        <w:jc w:val="left"/>
        <w:rPr>
          <w:rFonts w:eastAsiaTheme="majorEastAsia" w:cs="Times New Roman"/>
          <w:b/>
          <w:color w:val="000000" w:themeColor="text1"/>
          <w:sz w:val="28"/>
          <w:szCs w:val="28"/>
        </w:rPr>
      </w:pPr>
      <w:r>
        <w:rPr>
          <w:rFonts w:cs="Times New Roman"/>
          <w:color w:val="000000" w:themeColor="text1"/>
          <w:sz w:val="28"/>
          <w:szCs w:val="28"/>
        </w:rPr>
        <w:br w:type="page"/>
      </w:r>
    </w:p>
    <w:p w14:paraId="083273F5" w14:textId="0C825AD3" w:rsidR="00263003" w:rsidRPr="00263003" w:rsidRDefault="003D19C6" w:rsidP="00263003">
      <w:pPr>
        <w:pStyle w:val="Heading1"/>
        <w:rPr>
          <w:sz w:val="24"/>
        </w:rPr>
      </w:pPr>
      <w:bookmarkStart w:id="11" w:name="_Toc167906563"/>
      <w:r w:rsidRPr="00263003">
        <w:lastRenderedPageBreak/>
        <w:t>DANH MỤC HÌNH ẢNH</w:t>
      </w:r>
      <w:bookmarkEnd w:id="11"/>
      <w:r w:rsidRPr="001F4587">
        <w:fldChar w:fldCharType="begin"/>
      </w:r>
      <w:r w:rsidRPr="001F4587">
        <w:instrText xml:space="preserve"> TOC \h \z \c "Hình 2." </w:instrText>
      </w:r>
      <w:r w:rsidRPr="001F4587">
        <w:fldChar w:fldCharType="separate"/>
      </w:r>
    </w:p>
    <w:p w14:paraId="12973A8D"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29" w:history="1">
        <w:r w:rsidR="00263003" w:rsidRPr="008E425B">
          <w:rPr>
            <w:rStyle w:val="Hyperlink"/>
            <w:noProof/>
          </w:rPr>
          <w:t>Hình 2.1 Biểu đồ use case</w:t>
        </w:r>
        <w:r w:rsidR="00263003">
          <w:rPr>
            <w:noProof/>
            <w:webHidden/>
          </w:rPr>
          <w:tab/>
        </w:r>
        <w:r w:rsidR="00263003">
          <w:rPr>
            <w:noProof/>
            <w:webHidden/>
          </w:rPr>
          <w:fldChar w:fldCharType="begin"/>
        </w:r>
        <w:r w:rsidR="00263003">
          <w:rPr>
            <w:noProof/>
            <w:webHidden/>
          </w:rPr>
          <w:instrText xml:space="preserve"> PAGEREF _Toc167906629 \h </w:instrText>
        </w:r>
        <w:r w:rsidR="00263003">
          <w:rPr>
            <w:noProof/>
            <w:webHidden/>
          </w:rPr>
        </w:r>
        <w:r w:rsidR="00263003">
          <w:rPr>
            <w:noProof/>
            <w:webHidden/>
          </w:rPr>
          <w:fldChar w:fldCharType="separate"/>
        </w:r>
        <w:r w:rsidR="00320CFA">
          <w:rPr>
            <w:noProof/>
            <w:webHidden/>
          </w:rPr>
          <w:t>16</w:t>
        </w:r>
        <w:r w:rsidR="00263003">
          <w:rPr>
            <w:noProof/>
            <w:webHidden/>
          </w:rPr>
          <w:fldChar w:fldCharType="end"/>
        </w:r>
      </w:hyperlink>
    </w:p>
    <w:p w14:paraId="4EADDDB5"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0" w:history="1">
        <w:r w:rsidR="00263003" w:rsidRPr="008E425B">
          <w:rPr>
            <w:rStyle w:val="Hyperlink"/>
            <w:noProof/>
          </w:rPr>
          <w:t>Hình 2. 2 Biểu đồ trình tự use case Xem chi tiết sản phẩm</w:t>
        </w:r>
        <w:r w:rsidR="00263003">
          <w:rPr>
            <w:noProof/>
            <w:webHidden/>
          </w:rPr>
          <w:tab/>
        </w:r>
        <w:r w:rsidR="00263003">
          <w:rPr>
            <w:noProof/>
            <w:webHidden/>
          </w:rPr>
          <w:fldChar w:fldCharType="begin"/>
        </w:r>
        <w:r w:rsidR="00263003">
          <w:rPr>
            <w:noProof/>
            <w:webHidden/>
          </w:rPr>
          <w:instrText xml:space="preserve"> PAGEREF _Toc167906630 \h </w:instrText>
        </w:r>
        <w:r w:rsidR="00263003">
          <w:rPr>
            <w:noProof/>
            <w:webHidden/>
          </w:rPr>
        </w:r>
        <w:r w:rsidR="00263003">
          <w:rPr>
            <w:noProof/>
            <w:webHidden/>
          </w:rPr>
          <w:fldChar w:fldCharType="separate"/>
        </w:r>
        <w:r w:rsidR="00320CFA">
          <w:rPr>
            <w:noProof/>
            <w:webHidden/>
          </w:rPr>
          <w:t>19</w:t>
        </w:r>
        <w:r w:rsidR="00263003">
          <w:rPr>
            <w:noProof/>
            <w:webHidden/>
          </w:rPr>
          <w:fldChar w:fldCharType="end"/>
        </w:r>
      </w:hyperlink>
    </w:p>
    <w:p w14:paraId="7F1F4237"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1" w:history="1">
        <w:r w:rsidR="00263003" w:rsidRPr="008E425B">
          <w:rPr>
            <w:rStyle w:val="Hyperlink"/>
            <w:noProof/>
          </w:rPr>
          <w:t>Hình 2. 3 Biểu đồ lớp phân tích use case Xem thông tin chi tiết sản phẩm</w:t>
        </w:r>
        <w:r w:rsidR="00263003">
          <w:rPr>
            <w:noProof/>
            <w:webHidden/>
          </w:rPr>
          <w:tab/>
        </w:r>
        <w:r w:rsidR="00263003">
          <w:rPr>
            <w:noProof/>
            <w:webHidden/>
          </w:rPr>
          <w:fldChar w:fldCharType="begin"/>
        </w:r>
        <w:r w:rsidR="00263003">
          <w:rPr>
            <w:noProof/>
            <w:webHidden/>
          </w:rPr>
          <w:instrText xml:space="preserve"> PAGEREF _Toc167906631 \h </w:instrText>
        </w:r>
        <w:r w:rsidR="00263003">
          <w:rPr>
            <w:noProof/>
            <w:webHidden/>
          </w:rPr>
        </w:r>
        <w:r w:rsidR="00263003">
          <w:rPr>
            <w:noProof/>
            <w:webHidden/>
          </w:rPr>
          <w:fldChar w:fldCharType="separate"/>
        </w:r>
        <w:r w:rsidR="00320CFA">
          <w:rPr>
            <w:noProof/>
            <w:webHidden/>
          </w:rPr>
          <w:t>20</w:t>
        </w:r>
        <w:r w:rsidR="00263003">
          <w:rPr>
            <w:noProof/>
            <w:webHidden/>
          </w:rPr>
          <w:fldChar w:fldCharType="end"/>
        </w:r>
      </w:hyperlink>
    </w:p>
    <w:p w14:paraId="6D3C3389"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2" w:history="1">
        <w:r w:rsidR="00263003" w:rsidRPr="008E425B">
          <w:rPr>
            <w:rStyle w:val="Hyperlink"/>
            <w:noProof/>
          </w:rPr>
          <w:t>Hình 2. 4 Biểu đồ trình tự use case Xem thông tin sản phẩm theo danh mục</w:t>
        </w:r>
        <w:r w:rsidR="00263003">
          <w:rPr>
            <w:noProof/>
            <w:webHidden/>
          </w:rPr>
          <w:tab/>
        </w:r>
        <w:r w:rsidR="00263003">
          <w:rPr>
            <w:noProof/>
            <w:webHidden/>
          </w:rPr>
          <w:fldChar w:fldCharType="begin"/>
        </w:r>
        <w:r w:rsidR="00263003">
          <w:rPr>
            <w:noProof/>
            <w:webHidden/>
          </w:rPr>
          <w:instrText xml:space="preserve"> PAGEREF _Toc167906632 \h </w:instrText>
        </w:r>
        <w:r w:rsidR="00263003">
          <w:rPr>
            <w:noProof/>
            <w:webHidden/>
          </w:rPr>
        </w:r>
        <w:r w:rsidR="00263003">
          <w:rPr>
            <w:noProof/>
            <w:webHidden/>
          </w:rPr>
          <w:fldChar w:fldCharType="separate"/>
        </w:r>
        <w:r w:rsidR="00320CFA">
          <w:rPr>
            <w:noProof/>
            <w:webHidden/>
          </w:rPr>
          <w:t>22</w:t>
        </w:r>
        <w:r w:rsidR="00263003">
          <w:rPr>
            <w:noProof/>
            <w:webHidden/>
          </w:rPr>
          <w:fldChar w:fldCharType="end"/>
        </w:r>
      </w:hyperlink>
    </w:p>
    <w:p w14:paraId="3991FCD7"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3" w:history="1">
        <w:r w:rsidR="00263003" w:rsidRPr="008E425B">
          <w:rPr>
            <w:rStyle w:val="Hyperlink"/>
            <w:noProof/>
            <w:spacing w:val="-6"/>
          </w:rPr>
          <w:t>Hình 2. 5 Biểu đồ lớp phân tích use case Xem thông tin sản phẩm theo danh mục</w:t>
        </w:r>
        <w:r w:rsidR="00263003">
          <w:rPr>
            <w:noProof/>
            <w:webHidden/>
          </w:rPr>
          <w:tab/>
        </w:r>
        <w:r w:rsidR="00263003">
          <w:rPr>
            <w:noProof/>
            <w:webHidden/>
          </w:rPr>
          <w:fldChar w:fldCharType="begin"/>
        </w:r>
        <w:r w:rsidR="00263003">
          <w:rPr>
            <w:noProof/>
            <w:webHidden/>
          </w:rPr>
          <w:instrText xml:space="preserve"> PAGEREF _Toc167906633 \h </w:instrText>
        </w:r>
        <w:r w:rsidR="00263003">
          <w:rPr>
            <w:noProof/>
            <w:webHidden/>
          </w:rPr>
        </w:r>
        <w:r w:rsidR="00263003">
          <w:rPr>
            <w:noProof/>
            <w:webHidden/>
          </w:rPr>
          <w:fldChar w:fldCharType="separate"/>
        </w:r>
        <w:r w:rsidR="00320CFA">
          <w:rPr>
            <w:noProof/>
            <w:webHidden/>
          </w:rPr>
          <w:t>23</w:t>
        </w:r>
        <w:r w:rsidR="00263003">
          <w:rPr>
            <w:noProof/>
            <w:webHidden/>
          </w:rPr>
          <w:fldChar w:fldCharType="end"/>
        </w:r>
      </w:hyperlink>
    </w:p>
    <w:p w14:paraId="309D9780"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4" w:history="1">
        <w:r w:rsidR="00263003" w:rsidRPr="008E425B">
          <w:rPr>
            <w:rStyle w:val="Hyperlink"/>
            <w:noProof/>
          </w:rPr>
          <w:t>Hình 2. 6 Biểu đồ trình tự use case Xem tin tức</w:t>
        </w:r>
        <w:r w:rsidR="00263003">
          <w:rPr>
            <w:noProof/>
            <w:webHidden/>
          </w:rPr>
          <w:tab/>
        </w:r>
        <w:r w:rsidR="00263003">
          <w:rPr>
            <w:noProof/>
            <w:webHidden/>
          </w:rPr>
          <w:fldChar w:fldCharType="begin"/>
        </w:r>
        <w:r w:rsidR="00263003">
          <w:rPr>
            <w:noProof/>
            <w:webHidden/>
          </w:rPr>
          <w:instrText xml:space="preserve"> PAGEREF _Toc167906634 \h </w:instrText>
        </w:r>
        <w:r w:rsidR="00263003">
          <w:rPr>
            <w:noProof/>
            <w:webHidden/>
          </w:rPr>
        </w:r>
        <w:r w:rsidR="00263003">
          <w:rPr>
            <w:noProof/>
            <w:webHidden/>
          </w:rPr>
          <w:fldChar w:fldCharType="separate"/>
        </w:r>
        <w:r w:rsidR="00320CFA">
          <w:rPr>
            <w:noProof/>
            <w:webHidden/>
          </w:rPr>
          <w:t>25</w:t>
        </w:r>
        <w:r w:rsidR="00263003">
          <w:rPr>
            <w:noProof/>
            <w:webHidden/>
          </w:rPr>
          <w:fldChar w:fldCharType="end"/>
        </w:r>
      </w:hyperlink>
    </w:p>
    <w:p w14:paraId="28C9E9B6"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5" w:history="1">
        <w:r w:rsidR="00263003" w:rsidRPr="008E425B">
          <w:rPr>
            <w:rStyle w:val="Hyperlink"/>
            <w:noProof/>
          </w:rPr>
          <w:t>Hình 2. 7 Biểu đồ lớp phân tích use case Xem tin tức</w:t>
        </w:r>
        <w:r w:rsidR="00263003">
          <w:rPr>
            <w:noProof/>
            <w:webHidden/>
          </w:rPr>
          <w:tab/>
        </w:r>
        <w:r w:rsidR="00263003">
          <w:rPr>
            <w:noProof/>
            <w:webHidden/>
          </w:rPr>
          <w:fldChar w:fldCharType="begin"/>
        </w:r>
        <w:r w:rsidR="00263003">
          <w:rPr>
            <w:noProof/>
            <w:webHidden/>
          </w:rPr>
          <w:instrText xml:space="preserve"> PAGEREF _Toc167906635 \h </w:instrText>
        </w:r>
        <w:r w:rsidR="00263003">
          <w:rPr>
            <w:noProof/>
            <w:webHidden/>
          </w:rPr>
        </w:r>
        <w:r w:rsidR="00263003">
          <w:rPr>
            <w:noProof/>
            <w:webHidden/>
          </w:rPr>
          <w:fldChar w:fldCharType="separate"/>
        </w:r>
        <w:r w:rsidR="00320CFA">
          <w:rPr>
            <w:noProof/>
            <w:webHidden/>
          </w:rPr>
          <w:t>26</w:t>
        </w:r>
        <w:r w:rsidR="00263003">
          <w:rPr>
            <w:noProof/>
            <w:webHidden/>
          </w:rPr>
          <w:fldChar w:fldCharType="end"/>
        </w:r>
      </w:hyperlink>
    </w:p>
    <w:p w14:paraId="6517A748"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6" w:history="1">
        <w:r w:rsidR="00263003" w:rsidRPr="008E425B">
          <w:rPr>
            <w:rStyle w:val="Hyperlink"/>
            <w:noProof/>
          </w:rPr>
          <w:t>Hình 2. 8 Biểu đồ trình tự use case Xem liên hệ</w:t>
        </w:r>
        <w:r w:rsidR="00263003">
          <w:rPr>
            <w:noProof/>
            <w:webHidden/>
          </w:rPr>
          <w:tab/>
        </w:r>
        <w:r w:rsidR="00263003">
          <w:rPr>
            <w:noProof/>
            <w:webHidden/>
          </w:rPr>
          <w:fldChar w:fldCharType="begin"/>
        </w:r>
        <w:r w:rsidR="00263003">
          <w:rPr>
            <w:noProof/>
            <w:webHidden/>
          </w:rPr>
          <w:instrText xml:space="preserve"> PAGEREF _Toc167906636 \h </w:instrText>
        </w:r>
        <w:r w:rsidR="00263003">
          <w:rPr>
            <w:noProof/>
            <w:webHidden/>
          </w:rPr>
        </w:r>
        <w:r w:rsidR="00263003">
          <w:rPr>
            <w:noProof/>
            <w:webHidden/>
          </w:rPr>
          <w:fldChar w:fldCharType="separate"/>
        </w:r>
        <w:r w:rsidR="00320CFA">
          <w:rPr>
            <w:noProof/>
            <w:webHidden/>
          </w:rPr>
          <w:t>28</w:t>
        </w:r>
        <w:r w:rsidR="00263003">
          <w:rPr>
            <w:noProof/>
            <w:webHidden/>
          </w:rPr>
          <w:fldChar w:fldCharType="end"/>
        </w:r>
      </w:hyperlink>
    </w:p>
    <w:p w14:paraId="57796FE3"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7" w:history="1">
        <w:r w:rsidR="00263003" w:rsidRPr="008E425B">
          <w:rPr>
            <w:rStyle w:val="Hyperlink"/>
            <w:noProof/>
          </w:rPr>
          <w:t>Hình 2. 9 Biểu đồ lớp phân tích use case Xem liên hệ</w:t>
        </w:r>
        <w:r w:rsidR="00263003">
          <w:rPr>
            <w:noProof/>
            <w:webHidden/>
          </w:rPr>
          <w:tab/>
        </w:r>
        <w:r w:rsidR="00263003">
          <w:rPr>
            <w:noProof/>
            <w:webHidden/>
          </w:rPr>
          <w:fldChar w:fldCharType="begin"/>
        </w:r>
        <w:r w:rsidR="00263003">
          <w:rPr>
            <w:noProof/>
            <w:webHidden/>
          </w:rPr>
          <w:instrText xml:space="preserve"> PAGEREF _Toc167906637 \h </w:instrText>
        </w:r>
        <w:r w:rsidR="00263003">
          <w:rPr>
            <w:noProof/>
            <w:webHidden/>
          </w:rPr>
        </w:r>
        <w:r w:rsidR="00263003">
          <w:rPr>
            <w:noProof/>
            <w:webHidden/>
          </w:rPr>
          <w:fldChar w:fldCharType="separate"/>
        </w:r>
        <w:r w:rsidR="00320CFA">
          <w:rPr>
            <w:noProof/>
            <w:webHidden/>
          </w:rPr>
          <w:t>29</w:t>
        </w:r>
        <w:r w:rsidR="00263003">
          <w:rPr>
            <w:noProof/>
            <w:webHidden/>
          </w:rPr>
          <w:fldChar w:fldCharType="end"/>
        </w:r>
      </w:hyperlink>
    </w:p>
    <w:p w14:paraId="68C64588"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8" w:history="1">
        <w:r w:rsidR="00263003" w:rsidRPr="008E425B">
          <w:rPr>
            <w:rStyle w:val="Hyperlink"/>
            <w:noProof/>
          </w:rPr>
          <w:t>Hình 2. 10 Biểu đồ trình tự use case Xem đơn hàng</w:t>
        </w:r>
        <w:r w:rsidR="00263003">
          <w:rPr>
            <w:noProof/>
            <w:webHidden/>
          </w:rPr>
          <w:tab/>
        </w:r>
        <w:r w:rsidR="00263003">
          <w:rPr>
            <w:noProof/>
            <w:webHidden/>
          </w:rPr>
          <w:fldChar w:fldCharType="begin"/>
        </w:r>
        <w:r w:rsidR="00263003">
          <w:rPr>
            <w:noProof/>
            <w:webHidden/>
          </w:rPr>
          <w:instrText xml:space="preserve"> PAGEREF _Toc167906638 \h </w:instrText>
        </w:r>
        <w:r w:rsidR="00263003">
          <w:rPr>
            <w:noProof/>
            <w:webHidden/>
          </w:rPr>
        </w:r>
        <w:r w:rsidR="00263003">
          <w:rPr>
            <w:noProof/>
            <w:webHidden/>
          </w:rPr>
          <w:fldChar w:fldCharType="separate"/>
        </w:r>
        <w:r w:rsidR="00320CFA">
          <w:rPr>
            <w:noProof/>
            <w:webHidden/>
          </w:rPr>
          <w:t>31</w:t>
        </w:r>
        <w:r w:rsidR="00263003">
          <w:rPr>
            <w:noProof/>
            <w:webHidden/>
          </w:rPr>
          <w:fldChar w:fldCharType="end"/>
        </w:r>
      </w:hyperlink>
    </w:p>
    <w:p w14:paraId="19666C18"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39" w:history="1">
        <w:r w:rsidR="00263003" w:rsidRPr="008E425B">
          <w:rPr>
            <w:rStyle w:val="Hyperlink"/>
            <w:noProof/>
          </w:rPr>
          <w:t>Hình 2. 11 Biểu đồ lớp use case Xem đơn hàng</w:t>
        </w:r>
        <w:r w:rsidR="00263003">
          <w:rPr>
            <w:noProof/>
            <w:webHidden/>
          </w:rPr>
          <w:tab/>
        </w:r>
        <w:r w:rsidR="00263003">
          <w:rPr>
            <w:noProof/>
            <w:webHidden/>
          </w:rPr>
          <w:fldChar w:fldCharType="begin"/>
        </w:r>
        <w:r w:rsidR="00263003">
          <w:rPr>
            <w:noProof/>
            <w:webHidden/>
          </w:rPr>
          <w:instrText xml:space="preserve"> PAGEREF _Toc167906639 \h </w:instrText>
        </w:r>
        <w:r w:rsidR="00263003">
          <w:rPr>
            <w:noProof/>
            <w:webHidden/>
          </w:rPr>
        </w:r>
        <w:r w:rsidR="00263003">
          <w:rPr>
            <w:noProof/>
            <w:webHidden/>
          </w:rPr>
          <w:fldChar w:fldCharType="separate"/>
        </w:r>
        <w:r w:rsidR="00320CFA">
          <w:rPr>
            <w:noProof/>
            <w:webHidden/>
          </w:rPr>
          <w:t>32</w:t>
        </w:r>
        <w:r w:rsidR="00263003">
          <w:rPr>
            <w:noProof/>
            <w:webHidden/>
          </w:rPr>
          <w:fldChar w:fldCharType="end"/>
        </w:r>
      </w:hyperlink>
    </w:p>
    <w:p w14:paraId="094D8799"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0" w:history="1">
        <w:r w:rsidR="00263003" w:rsidRPr="008E425B">
          <w:rPr>
            <w:rStyle w:val="Hyperlink"/>
            <w:noProof/>
          </w:rPr>
          <w:t>Hình 2. 12 Biểu đồ trình tự use case Xem lich sử đơn hàng</w:t>
        </w:r>
        <w:r w:rsidR="00263003">
          <w:rPr>
            <w:noProof/>
            <w:webHidden/>
          </w:rPr>
          <w:tab/>
        </w:r>
        <w:r w:rsidR="00263003">
          <w:rPr>
            <w:noProof/>
            <w:webHidden/>
          </w:rPr>
          <w:fldChar w:fldCharType="begin"/>
        </w:r>
        <w:r w:rsidR="00263003">
          <w:rPr>
            <w:noProof/>
            <w:webHidden/>
          </w:rPr>
          <w:instrText xml:space="preserve"> PAGEREF _Toc167906640 \h </w:instrText>
        </w:r>
        <w:r w:rsidR="00263003">
          <w:rPr>
            <w:noProof/>
            <w:webHidden/>
          </w:rPr>
        </w:r>
        <w:r w:rsidR="00263003">
          <w:rPr>
            <w:noProof/>
            <w:webHidden/>
          </w:rPr>
          <w:fldChar w:fldCharType="separate"/>
        </w:r>
        <w:r w:rsidR="00320CFA">
          <w:rPr>
            <w:noProof/>
            <w:webHidden/>
          </w:rPr>
          <w:t>33</w:t>
        </w:r>
        <w:r w:rsidR="00263003">
          <w:rPr>
            <w:noProof/>
            <w:webHidden/>
          </w:rPr>
          <w:fldChar w:fldCharType="end"/>
        </w:r>
      </w:hyperlink>
    </w:p>
    <w:p w14:paraId="7E57B8DE"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1" w:history="1">
        <w:r w:rsidR="00263003" w:rsidRPr="008E425B">
          <w:rPr>
            <w:rStyle w:val="Hyperlink"/>
            <w:noProof/>
          </w:rPr>
          <w:t>Hình 2. 13 Biểu đồ lớp phân tích use case Xem lichj sử đơn hàng</w:t>
        </w:r>
        <w:r w:rsidR="00263003">
          <w:rPr>
            <w:noProof/>
            <w:webHidden/>
          </w:rPr>
          <w:tab/>
        </w:r>
        <w:r w:rsidR="00263003">
          <w:rPr>
            <w:noProof/>
            <w:webHidden/>
          </w:rPr>
          <w:fldChar w:fldCharType="begin"/>
        </w:r>
        <w:r w:rsidR="00263003">
          <w:rPr>
            <w:noProof/>
            <w:webHidden/>
          </w:rPr>
          <w:instrText xml:space="preserve"> PAGEREF _Toc167906641 \h </w:instrText>
        </w:r>
        <w:r w:rsidR="00263003">
          <w:rPr>
            <w:noProof/>
            <w:webHidden/>
          </w:rPr>
        </w:r>
        <w:r w:rsidR="00263003">
          <w:rPr>
            <w:noProof/>
            <w:webHidden/>
          </w:rPr>
          <w:fldChar w:fldCharType="separate"/>
        </w:r>
        <w:r w:rsidR="00320CFA">
          <w:rPr>
            <w:noProof/>
            <w:webHidden/>
          </w:rPr>
          <w:t>34</w:t>
        </w:r>
        <w:r w:rsidR="00263003">
          <w:rPr>
            <w:noProof/>
            <w:webHidden/>
          </w:rPr>
          <w:fldChar w:fldCharType="end"/>
        </w:r>
      </w:hyperlink>
    </w:p>
    <w:p w14:paraId="065C1703"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2" w:history="1">
        <w:r w:rsidR="00263003" w:rsidRPr="008E425B">
          <w:rPr>
            <w:rStyle w:val="Hyperlink"/>
            <w:noProof/>
          </w:rPr>
          <w:t>Hình 2. 14 Biểu đồ trình tự use case Tìm kiếm theo tên sản phẩm</w:t>
        </w:r>
        <w:r w:rsidR="00263003">
          <w:rPr>
            <w:noProof/>
            <w:webHidden/>
          </w:rPr>
          <w:tab/>
        </w:r>
        <w:r w:rsidR="00263003">
          <w:rPr>
            <w:noProof/>
            <w:webHidden/>
          </w:rPr>
          <w:fldChar w:fldCharType="begin"/>
        </w:r>
        <w:r w:rsidR="00263003">
          <w:rPr>
            <w:noProof/>
            <w:webHidden/>
          </w:rPr>
          <w:instrText xml:space="preserve"> PAGEREF _Toc167906642 \h </w:instrText>
        </w:r>
        <w:r w:rsidR="00263003">
          <w:rPr>
            <w:noProof/>
            <w:webHidden/>
          </w:rPr>
        </w:r>
        <w:r w:rsidR="00263003">
          <w:rPr>
            <w:noProof/>
            <w:webHidden/>
          </w:rPr>
          <w:fldChar w:fldCharType="separate"/>
        </w:r>
        <w:r w:rsidR="00320CFA">
          <w:rPr>
            <w:noProof/>
            <w:webHidden/>
          </w:rPr>
          <w:t>35</w:t>
        </w:r>
        <w:r w:rsidR="00263003">
          <w:rPr>
            <w:noProof/>
            <w:webHidden/>
          </w:rPr>
          <w:fldChar w:fldCharType="end"/>
        </w:r>
      </w:hyperlink>
    </w:p>
    <w:p w14:paraId="15EB7308"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3" w:history="1">
        <w:r w:rsidR="00263003" w:rsidRPr="008E425B">
          <w:rPr>
            <w:rStyle w:val="Hyperlink"/>
            <w:noProof/>
          </w:rPr>
          <w:t>Hình 2. 15 Biểu đồ lớp phân tích use case Tìm kiếm theo tên sản phẩm</w:t>
        </w:r>
        <w:r w:rsidR="00263003">
          <w:rPr>
            <w:noProof/>
            <w:webHidden/>
          </w:rPr>
          <w:tab/>
        </w:r>
        <w:r w:rsidR="00263003">
          <w:rPr>
            <w:noProof/>
            <w:webHidden/>
          </w:rPr>
          <w:fldChar w:fldCharType="begin"/>
        </w:r>
        <w:r w:rsidR="00263003">
          <w:rPr>
            <w:noProof/>
            <w:webHidden/>
          </w:rPr>
          <w:instrText xml:space="preserve"> PAGEREF _Toc167906643 \h </w:instrText>
        </w:r>
        <w:r w:rsidR="00263003">
          <w:rPr>
            <w:noProof/>
            <w:webHidden/>
          </w:rPr>
        </w:r>
        <w:r w:rsidR="00263003">
          <w:rPr>
            <w:noProof/>
            <w:webHidden/>
          </w:rPr>
          <w:fldChar w:fldCharType="separate"/>
        </w:r>
        <w:r w:rsidR="00320CFA">
          <w:rPr>
            <w:noProof/>
            <w:webHidden/>
          </w:rPr>
          <w:t>36</w:t>
        </w:r>
        <w:r w:rsidR="00263003">
          <w:rPr>
            <w:noProof/>
            <w:webHidden/>
          </w:rPr>
          <w:fldChar w:fldCharType="end"/>
        </w:r>
      </w:hyperlink>
    </w:p>
    <w:p w14:paraId="04A8C271"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4" w:history="1">
        <w:r w:rsidR="00263003" w:rsidRPr="008E425B">
          <w:rPr>
            <w:rStyle w:val="Hyperlink"/>
            <w:noProof/>
          </w:rPr>
          <w:t>Hình 2. 16 Biểu đồ trình tự use case Cập nhật thông tin tài khoản</w:t>
        </w:r>
        <w:r w:rsidR="00263003">
          <w:rPr>
            <w:noProof/>
            <w:webHidden/>
          </w:rPr>
          <w:tab/>
        </w:r>
        <w:r w:rsidR="00263003">
          <w:rPr>
            <w:noProof/>
            <w:webHidden/>
          </w:rPr>
          <w:fldChar w:fldCharType="begin"/>
        </w:r>
        <w:r w:rsidR="00263003">
          <w:rPr>
            <w:noProof/>
            <w:webHidden/>
          </w:rPr>
          <w:instrText xml:space="preserve"> PAGEREF _Toc167906644 \h </w:instrText>
        </w:r>
        <w:r w:rsidR="00263003">
          <w:rPr>
            <w:noProof/>
            <w:webHidden/>
          </w:rPr>
        </w:r>
        <w:r w:rsidR="00263003">
          <w:rPr>
            <w:noProof/>
            <w:webHidden/>
          </w:rPr>
          <w:fldChar w:fldCharType="separate"/>
        </w:r>
        <w:r w:rsidR="00320CFA">
          <w:rPr>
            <w:noProof/>
            <w:webHidden/>
          </w:rPr>
          <w:t>37</w:t>
        </w:r>
        <w:r w:rsidR="00263003">
          <w:rPr>
            <w:noProof/>
            <w:webHidden/>
          </w:rPr>
          <w:fldChar w:fldCharType="end"/>
        </w:r>
      </w:hyperlink>
    </w:p>
    <w:p w14:paraId="593815EE"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5" w:history="1">
        <w:r w:rsidR="00263003" w:rsidRPr="008E425B">
          <w:rPr>
            <w:rStyle w:val="Hyperlink"/>
            <w:noProof/>
          </w:rPr>
          <w:t>Hình 2. 17 Biểu đồ lớp phân tích use case Cập nhật thông tin tài khoản</w:t>
        </w:r>
        <w:r w:rsidR="00263003">
          <w:rPr>
            <w:noProof/>
            <w:webHidden/>
          </w:rPr>
          <w:tab/>
        </w:r>
        <w:r w:rsidR="00263003">
          <w:rPr>
            <w:noProof/>
            <w:webHidden/>
          </w:rPr>
          <w:fldChar w:fldCharType="begin"/>
        </w:r>
        <w:r w:rsidR="00263003">
          <w:rPr>
            <w:noProof/>
            <w:webHidden/>
          </w:rPr>
          <w:instrText xml:space="preserve"> PAGEREF _Toc167906645 \h </w:instrText>
        </w:r>
        <w:r w:rsidR="00263003">
          <w:rPr>
            <w:noProof/>
            <w:webHidden/>
          </w:rPr>
        </w:r>
        <w:r w:rsidR="00263003">
          <w:rPr>
            <w:noProof/>
            <w:webHidden/>
          </w:rPr>
          <w:fldChar w:fldCharType="separate"/>
        </w:r>
        <w:r w:rsidR="00320CFA">
          <w:rPr>
            <w:noProof/>
            <w:webHidden/>
          </w:rPr>
          <w:t>38</w:t>
        </w:r>
        <w:r w:rsidR="00263003">
          <w:rPr>
            <w:noProof/>
            <w:webHidden/>
          </w:rPr>
          <w:fldChar w:fldCharType="end"/>
        </w:r>
      </w:hyperlink>
    </w:p>
    <w:p w14:paraId="57AE4418"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6" w:history="1">
        <w:r w:rsidR="00263003" w:rsidRPr="008E425B">
          <w:rPr>
            <w:rStyle w:val="Hyperlink"/>
            <w:noProof/>
          </w:rPr>
          <w:t>Hình 2. 18 Biểu đồ trình tự  use case Đăng nhập</w:t>
        </w:r>
        <w:r w:rsidR="00263003">
          <w:rPr>
            <w:noProof/>
            <w:webHidden/>
          </w:rPr>
          <w:tab/>
        </w:r>
        <w:r w:rsidR="00263003">
          <w:rPr>
            <w:noProof/>
            <w:webHidden/>
          </w:rPr>
          <w:fldChar w:fldCharType="begin"/>
        </w:r>
        <w:r w:rsidR="00263003">
          <w:rPr>
            <w:noProof/>
            <w:webHidden/>
          </w:rPr>
          <w:instrText xml:space="preserve"> PAGEREF _Toc167906646 \h </w:instrText>
        </w:r>
        <w:r w:rsidR="00263003">
          <w:rPr>
            <w:noProof/>
            <w:webHidden/>
          </w:rPr>
        </w:r>
        <w:r w:rsidR="00263003">
          <w:rPr>
            <w:noProof/>
            <w:webHidden/>
          </w:rPr>
          <w:fldChar w:fldCharType="separate"/>
        </w:r>
        <w:r w:rsidR="00320CFA">
          <w:rPr>
            <w:noProof/>
            <w:webHidden/>
          </w:rPr>
          <w:t>40</w:t>
        </w:r>
        <w:r w:rsidR="00263003">
          <w:rPr>
            <w:noProof/>
            <w:webHidden/>
          </w:rPr>
          <w:fldChar w:fldCharType="end"/>
        </w:r>
      </w:hyperlink>
    </w:p>
    <w:p w14:paraId="5377377E"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7" w:history="1">
        <w:r w:rsidR="00263003" w:rsidRPr="008E425B">
          <w:rPr>
            <w:rStyle w:val="Hyperlink"/>
            <w:noProof/>
          </w:rPr>
          <w:t>Hình 2. 19 Biểu đò lớp phân tích use case Đăng nhập</w:t>
        </w:r>
        <w:r w:rsidR="00263003">
          <w:rPr>
            <w:noProof/>
            <w:webHidden/>
          </w:rPr>
          <w:tab/>
        </w:r>
        <w:r w:rsidR="00263003">
          <w:rPr>
            <w:noProof/>
            <w:webHidden/>
          </w:rPr>
          <w:fldChar w:fldCharType="begin"/>
        </w:r>
        <w:r w:rsidR="00263003">
          <w:rPr>
            <w:noProof/>
            <w:webHidden/>
          </w:rPr>
          <w:instrText xml:space="preserve"> PAGEREF _Toc167906647 \h </w:instrText>
        </w:r>
        <w:r w:rsidR="00263003">
          <w:rPr>
            <w:noProof/>
            <w:webHidden/>
          </w:rPr>
        </w:r>
        <w:r w:rsidR="00263003">
          <w:rPr>
            <w:noProof/>
            <w:webHidden/>
          </w:rPr>
          <w:fldChar w:fldCharType="separate"/>
        </w:r>
        <w:r w:rsidR="00320CFA">
          <w:rPr>
            <w:noProof/>
            <w:webHidden/>
          </w:rPr>
          <w:t>41</w:t>
        </w:r>
        <w:r w:rsidR="00263003">
          <w:rPr>
            <w:noProof/>
            <w:webHidden/>
          </w:rPr>
          <w:fldChar w:fldCharType="end"/>
        </w:r>
      </w:hyperlink>
    </w:p>
    <w:p w14:paraId="1F98B065"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8" w:history="1">
        <w:r w:rsidR="00263003" w:rsidRPr="008E425B">
          <w:rPr>
            <w:rStyle w:val="Hyperlink"/>
            <w:noProof/>
          </w:rPr>
          <w:t>Hình 2. 20 Biểu đồ trình tự use case Đăng ký</w:t>
        </w:r>
        <w:r w:rsidR="00263003">
          <w:rPr>
            <w:noProof/>
            <w:webHidden/>
          </w:rPr>
          <w:tab/>
        </w:r>
        <w:r w:rsidR="00263003">
          <w:rPr>
            <w:noProof/>
            <w:webHidden/>
          </w:rPr>
          <w:fldChar w:fldCharType="begin"/>
        </w:r>
        <w:r w:rsidR="00263003">
          <w:rPr>
            <w:noProof/>
            <w:webHidden/>
          </w:rPr>
          <w:instrText xml:space="preserve"> PAGEREF _Toc167906648 \h </w:instrText>
        </w:r>
        <w:r w:rsidR="00263003">
          <w:rPr>
            <w:noProof/>
            <w:webHidden/>
          </w:rPr>
        </w:r>
        <w:r w:rsidR="00263003">
          <w:rPr>
            <w:noProof/>
            <w:webHidden/>
          </w:rPr>
          <w:fldChar w:fldCharType="separate"/>
        </w:r>
        <w:r w:rsidR="00320CFA">
          <w:rPr>
            <w:noProof/>
            <w:webHidden/>
          </w:rPr>
          <w:t>43</w:t>
        </w:r>
        <w:r w:rsidR="00263003">
          <w:rPr>
            <w:noProof/>
            <w:webHidden/>
          </w:rPr>
          <w:fldChar w:fldCharType="end"/>
        </w:r>
      </w:hyperlink>
    </w:p>
    <w:p w14:paraId="3FB3E171"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49" w:history="1">
        <w:r w:rsidR="00263003" w:rsidRPr="008E425B">
          <w:rPr>
            <w:rStyle w:val="Hyperlink"/>
            <w:noProof/>
          </w:rPr>
          <w:t>Hình 2. 21 Biểu đồ lớp phân tích use case Đăng ký</w:t>
        </w:r>
        <w:r w:rsidR="00263003">
          <w:rPr>
            <w:noProof/>
            <w:webHidden/>
          </w:rPr>
          <w:tab/>
        </w:r>
        <w:r w:rsidR="00263003">
          <w:rPr>
            <w:noProof/>
            <w:webHidden/>
          </w:rPr>
          <w:fldChar w:fldCharType="begin"/>
        </w:r>
        <w:r w:rsidR="00263003">
          <w:rPr>
            <w:noProof/>
            <w:webHidden/>
          </w:rPr>
          <w:instrText xml:space="preserve"> PAGEREF _Toc167906649 \h </w:instrText>
        </w:r>
        <w:r w:rsidR="00263003">
          <w:rPr>
            <w:noProof/>
            <w:webHidden/>
          </w:rPr>
        </w:r>
        <w:r w:rsidR="00263003">
          <w:rPr>
            <w:noProof/>
            <w:webHidden/>
          </w:rPr>
          <w:fldChar w:fldCharType="separate"/>
        </w:r>
        <w:r w:rsidR="00320CFA">
          <w:rPr>
            <w:noProof/>
            <w:webHidden/>
          </w:rPr>
          <w:t>44</w:t>
        </w:r>
        <w:r w:rsidR="00263003">
          <w:rPr>
            <w:noProof/>
            <w:webHidden/>
          </w:rPr>
          <w:fldChar w:fldCharType="end"/>
        </w:r>
      </w:hyperlink>
    </w:p>
    <w:p w14:paraId="72DC8237"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0" w:history="1">
        <w:r w:rsidR="00263003" w:rsidRPr="008E425B">
          <w:rPr>
            <w:rStyle w:val="Hyperlink"/>
            <w:noProof/>
          </w:rPr>
          <w:t>Hình 2. 22: Biểu đồ trình tự use case Đánh giá sản phẩm</w:t>
        </w:r>
        <w:r w:rsidR="00263003">
          <w:rPr>
            <w:noProof/>
            <w:webHidden/>
          </w:rPr>
          <w:tab/>
        </w:r>
        <w:r w:rsidR="00263003">
          <w:rPr>
            <w:noProof/>
            <w:webHidden/>
          </w:rPr>
          <w:fldChar w:fldCharType="begin"/>
        </w:r>
        <w:r w:rsidR="00263003">
          <w:rPr>
            <w:noProof/>
            <w:webHidden/>
          </w:rPr>
          <w:instrText xml:space="preserve"> PAGEREF _Toc167906650 \h </w:instrText>
        </w:r>
        <w:r w:rsidR="00263003">
          <w:rPr>
            <w:noProof/>
            <w:webHidden/>
          </w:rPr>
        </w:r>
        <w:r w:rsidR="00263003">
          <w:rPr>
            <w:noProof/>
            <w:webHidden/>
          </w:rPr>
          <w:fldChar w:fldCharType="separate"/>
        </w:r>
        <w:r w:rsidR="00320CFA">
          <w:rPr>
            <w:noProof/>
            <w:webHidden/>
          </w:rPr>
          <w:t>46</w:t>
        </w:r>
        <w:r w:rsidR="00263003">
          <w:rPr>
            <w:noProof/>
            <w:webHidden/>
          </w:rPr>
          <w:fldChar w:fldCharType="end"/>
        </w:r>
      </w:hyperlink>
    </w:p>
    <w:p w14:paraId="107C73D7"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1" w:history="1">
        <w:r w:rsidR="00263003" w:rsidRPr="008E425B">
          <w:rPr>
            <w:rStyle w:val="Hyperlink"/>
            <w:noProof/>
          </w:rPr>
          <w:t>Hình 2. 23 Biểu đồ lớp phân tích use case Đánh giá sản phẩm</w:t>
        </w:r>
        <w:r w:rsidR="00263003">
          <w:rPr>
            <w:noProof/>
            <w:webHidden/>
          </w:rPr>
          <w:tab/>
        </w:r>
        <w:r w:rsidR="00263003">
          <w:rPr>
            <w:noProof/>
            <w:webHidden/>
          </w:rPr>
          <w:fldChar w:fldCharType="begin"/>
        </w:r>
        <w:r w:rsidR="00263003">
          <w:rPr>
            <w:noProof/>
            <w:webHidden/>
          </w:rPr>
          <w:instrText xml:space="preserve"> PAGEREF _Toc167906651 \h </w:instrText>
        </w:r>
        <w:r w:rsidR="00263003">
          <w:rPr>
            <w:noProof/>
            <w:webHidden/>
          </w:rPr>
        </w:r>
        <w:r w:rsidR="00263003">
          <w:rPr>
            <w:noProof/>
            <w:webHidden/>
          </w:rPr>
          <w:fldChar w:fldCharType="separate"/>
        </w:r>
        <w:r w:rsidR="00320CFA">
          <w:rPr>
            <w:noProof/>
            <w:webHidden/>
          </w:rPr>
          <w:t>47</w:t>
        </w:r>
        <w:r w:rsidR="00263003">
          <w:rPr>
            <w:noProof/>
            <w:webHidden/>
          </w:rPr>
          <w:fldChar w:fldCharType="end"/>
        </w:r>
      </w:hyperlink>
    </w:p>
    <w:p w14:paraId="1174BC53"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2" w:history="1">
        <w:r w:rsidR="00263003" w:rsidRPr="008E425B">
          <w:rPr>
            <w:rStyle w:val="Hyperlink"/>
            <w:noProof/>
          </w:rPr>
          <w:t>Hình 2. 24 Biểu đồ trình tự use case Quản lý giỏ hàng</w:t>
        </w:r>
        <w:r w:rsidR="00263003">
          <w:rPr>
            <w:noProof/>
            <w:webHidden/>
          </w:rPr>
          <w:tab/>
        </w:r>
        <w:r w:rsidR="00263003">
          <w:rPr>
            <w:noProof/>
            <w:webHidden/>
          </w:rPr>
          <w:fldChar w:fldCharType="begin"/>
        </w:r>
        <w:r w:rsidR="00263003">
          <w:rPr>
            <w:noProof/>
            <w:webHidden/>
          </w:rPr>
          <w:instrText xml:space="preserve"> PAGEREF _Toc167906652 \h </w:instrText>
        </w:r>
        <w:r w:rsidR="00263003">
          <w:rPr>
            <w:noProof/>
            <w:webHidden/>
          </w:rPr>
        </w:r>
        <w:r w:rsidR="00263003">
          <w:rPr>
            <w:noProof/>
            <w:webHidden/>
          </w:rPr>
          <w:fldChar w:fldCharType="separate"/>
        </w:r>
        <w:r w:rsidR="00320CFA">
          <w:rPr>
            <w:noProof/>
            <w:webHidden/>
          </w:rPr>
          <w:t>49</w:t>
        </w:r>
        <w:r w:rsidR="00263003">
          <w:rPr>
            <w:noProof/>
            <w:webHidden/>
          </w:rPr>
          <w:fldChar w:fldCharType="end"/>
        </w:r>
      </w:hyperlink>
    </w:p>
    <w:p w14:paraId="46697EFD"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3" w:history="1">
        <w:r w:rsidR="00263003" w:rsidRPr="008E425B">
          <w:rPr>
            <w:rStyle w:val="Hyperlink"/>
            <w:noProof/>
          </w:rPr>
          <w:t>Hình 2. 25 Biểu đồ lớp phân tích use case Quản lý giỏ hàng</w:t>
        </w:r>
        <w:r w:rsidR="00263003">
          <w:rPr>
            <w:noProof/>
            <w:webHidden/>
          </w:rPr>
          <w:tab/>
        </w:r>
        <w:r w:rsidR="00263003">
          <w:rPr>
            <w:noProof/>
            <w:webHidden/>
          </w:rPr>
          <w:fldChar w:fldCharType="begin"/>
        </w:r>
        <w:r w:rsidR="00263003">
          <w:rPr>
            <w:noProof/>
            <w:webHidden/>
          </w:rPr>
          <w:instrText xml:space="preserve"> PAGEREF _Toc167906653 \h </w:instrText>
        </w:r>
        <w:r w:rsidR="00263003">
          <w:rPr>
            <w:noProof/>
            <w:webHidden/>
          </w:rPr>
        </w:r>
        <w:r w:rsidR="00263003">
          <w:rPr>
            <w:noProof/>
            <w:webHidden/>
          </w:rPr>
          <w:fldChar w:fldCharType="separate"/>
        </w:r>
        <w:r w:rsidR="00320CFA">
          <w:rPr>
            <w:noProof/>
            <w:webHidden/>
          </w:rPr>
          <w:t>50</w:t>
        </w:r>
        <w:r w:rsidR="00263003">
          <w:rPr>
            <w:noProof/>
            <w:webHidden/>
          </w:rPr>
          <w:fldChar w:fldCharType="end"/>
        </w:r>
      </w:hyperlink>
    </w:p>
    <w:p w14:paraId="58398AA6"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4" w:history="1">
        <w:r w:rsidR="00263003" w:rsidRPr="008E425B">
          <w:rPr>
            <w:rStyle w:val="Hyperlink"/>
            <w:noProof/>
          </w:rPr>
          <w:t>Hình 2. 26 Biểu đồ trình tự use case Huỷ đơn hàng</w:t>
        </w:r>
        <w:r w:rsidR="00263003">
          <w:rPr>
            <w:noProof/>
            <w:webHidden/>
          </w:rPr>
          <w:tab/>
        </w:r>
        <w:r w:rsidR="00263003">
          <w:rPr>
            <w:noProof/>
            <w:webHidden/>
          </w:rPr>
          <w:fldChar w:fldCharType="begin"/>
        </w:r>
        <w:r w:rsidR="00263003">
          <w:rPr>
            <w:noProof/>
            <w:webHidden/>
          </w:rPr>
          <w:instrText xml:space="preserve"> PAGEREF _Toc167906654 \h </w:instrText>
        </w:r>
        <w:r w:rsidR="00263003">
          <w:rPr>
            <w:noProof/>
            <w:webHidden/>
          </w:rPr>
        </w:r>
        <w:r w:rsidR="00263003">
          <w:rPr>
            <w:noProof/>
            <w:webHidden/>
          </w:rPr>
          <w:fldChar w:fldCharType="separate"/>
        </w:r>
        <w:r w:rsidR="00320CFA">
          <w:rPr>
            <w:noProof/>
            <w:webHidden/>
          </w:rPr>
          <w:t>52</w:t>
        </w:r>
        <w:r w:rsidR="00263003">
          <w:rPr>
            <w:noProof/>
            <w:webHidden/>
          </w:rPr>
          <w:fldChar w:fldCharType="end"/>
        </w:r>
      </w:hyperlink>
    </w:p>
    <w:p w14:paraId="3288DADF"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5" w:history="1">
        <w:r w:rsidR="00263003" w:rsidRPr="008E425B">
          <w:rPr>
            <w:rStyle w:val="Hyperlink"/>
            <w:noProof/>
          </w:rPr>
          <w:t>Hình 2. 27 Biểu đồ lớp phân tích use case Huỷ đơn hàng</w:t>
        </w:r>
        <w:r w:rsidR="00263003">
          <w:rPr>
            <w:noProof/>
            <w:webHidden/>
          </w:rPr>
          <w:tab/>
        </w:r>
        <w:r w:rsidR="00263003">
          <w:rPr>
            <w:noProof/>
            <w:webHidden/>
          </w:rPr>
          <w:fldChar w:fldCharType="begin"/>
        </w:r>
        <w:r w:rsidR="00263003">
          <w:rPr>
            <w:noProof/>
            <w:webHidden/>
          </w:rPr>
          <w:instrText xml:space="preserve"> PAGEREF _Toc167906655 \h </w:instrText>
        </w:r>
        <w:r w:rsidR="00263003">
          <w:rPr>
            <w:noProof/>
            <w:webHidden/>
          </w:rPr>
        </w:r>
        <w:r w:rsidR="00263003">
          <w:rPr>
            <w:noProof/>
            <w:webHidden/>
          </w:rPr>
          <w:fldChar w:fldCharType="separate"/>
        </w:r>
        <w:r w:rsidR="00320CFA">
          <w:rPr>
            <w:noProof/>
            <w:webHidden/>
          </w:rPr>
          <w:t>53</w:t>
        </w:r>
        <w:r w:rsidR="00263003">
          <w:rPr>
            <w:noProof/>
            <w:webHidden/>
          </w:rPr>
          <w:fldChar w:fldCharType="end"/>
        </w:r>
      </w:hyperlink>
    </w:p>
    <w:p w14:paraId="47416B50"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6" w:history="1">
        <w:r w:rsidR="00263003" w:rsidRPr="008E425B">
          <w:rPr>
            <w:rStyle w:val="Hyperlink"/>
            <w:noProof/>
          </w:rPr>
          <w:t>Hình 2. 28 Biểu đồ trình tự use case Đặt hàng</w:t>
        </w:r>
        <w:r w:rsidR="00263003">
          <w:rPr>
            <w:noProof/>
            <w:webHidden/>
          </w:rPr>
          <w:tab/>
        </w:r>
        <w:r w:rsidR="00263003">
          <w:rPr>
            <w:noProof/>
            <w:webHidden/>
          </w:rPr>
          <w:fldChar w:fldCharType="begin"/>
        </w:r>
        <w:r w:rsidR="00263003">
          <w:rPr>
            <w:noProof/>
            <w:webHidden/>
          </w:rPr>
          <w:instrText xml:space="preserve"> PAGEREF _Toc167906656 \h </w:instrText>
        </w:r>
        <w:r w:rsidR="00263003">
          <w:rPr>
            <w:noProof/>
            <w:webHidden/>
          </w:rPr>
        </w:r>
        <w:r w:rsidR="00263003">
          <w:rPr>
            <w:noProof/>
            <w:webHidden/>
          </w:rPr>
          <w:fldChar w:fldCharType="separate"/>
        </w:r>
        <w:r w:rsidR="00320CFA">
          <w:rPr>
            <w:noProof/>
            <w:webHidden/>
          </w:rPr>
          <w:t>55</w:t>
        </w:r>
        <w:r w:rsidR="00263003">
          <w:rPr>
            <w:noProof/>
            <w:webHidden/>
          </w:rPr>
          <w:fldChar w:fldCharType="end"/>
        </w:r>
      </w:hyperlink>
    </w:p>
    <w:p w14:paraId="33BEAEC9"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7" w:history="1">
        <w:r w:rsidR="00263003" w:rsidRPr="008E425B">
          <w:rPr>
            <w:rStyle w:val="Hyperlink"/>
            <w:noProof/>
          </w:rPr>
          <w:t>Hình 2. 29 Biểu đồ lớp phân tích use case Đặt hàng</w:t>
        </w:r>
        <w:r w:rsidR="00263003">
          <w:rPr>
            <w:noProof/>
            <w:webHidden/>
          </w:rPr>
          <w:tab/>
        </w:r>
        <w:r w:rsidR="00263003">
          <w:rPr>
            <w:noProof/>
            <w:webHidden/>
          </w:rPr>
          <w:fldChar w:fldCharType="begin"/>
        </w:r>
        <w:r w:rsidR="00263003">
          <w:rPr>
            <w:noProof/>
            <w:webHidden/>
          </w:rPr>
          <w:instrText xml:space="preserve"> PAGEREF _Toc167906657 \h </w:instrText>
        </w:r>
        <w:r w:rsidR="00263003">
          <w:rPr>
            <w:noProof/>
            <w:webHidden/>
          </w:rPr>
        </w:r>
        <w:r w:rsidR="00263003">
          <w:rPr>
            <w:noProof/>
            <w:webHidden/>
          </w:rPr>
          <w:fldChar w:fldCharType="separate"/>
        </w:r>
        <w:r w:rsidR="00320CFA">
          <w:rPr>
            <w:noProof/>
            <w:webHidden/>
          </w:rPr>
          <w:t>56</w:t>
        </w:r>
        <w:r w:rsidR="00263003">
          <w:rPr>
            <w:noProof/>
            <w:webHidden/>
          </w:rPr>
          <w:fldChar w:fldCharType="end"/>
        </w:r>
      </w:hyperlink>
    </w:p>
    <w:p w14:paraId="35441CE0"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8" w:history="1">
        <w:r w:rsidR="00263003" w:rsidRPr="008E425B">
          <w:rPr>
            <w:rStyle w:val="Hyperlink"/>
            <w:noProof/>
          </w:rPr>
          <w:t>Hình 2. 30 Biểu đồ trình tự use case Bảo trì danh mục</w:t>
        </w:r>
        <w:r w:rsidR="00263003">
          <w:rPr>
            <w:noProof/>
            <w:webHidden/>
          </w:rPr>
          <w:tab/>
        </w:r>
        <w:r w:rsidR="00263003">
          <w:rPr>
            <w:noProof/>
            <w:webHidden/>
          </w:rPr>
          <w:fldChar w:fldCharType="begin"/>
        </w:r>
        <w:r w:rsidR="00263003">
          <w:rPr>
            <w:noProof/>
            <w:webHidden/>
          </w:rPr>
          <w:instrText xml:space="preserve"> PAGEREF _Toc167906658 \h </w:instrText>
        </w:r>
        <w:r w:rsidR="00263003">
          <w:rPr>
            <w:noProof/>
            <w:webHidden/>
          </w:rPr>
        </w:r>
        <w:r w:rsidR="00263003">
          <w:rPr>
            <w:noProof/>
            <w:webHidden/>
          </w:rPr>
          <w:fldChar w:fldCharType="separate"/>
        </w:r>
        <w:r w:rsidR="00320CFA">
          <w:rPr>
            <w:noProof/>
            <w:webHidden/>
          </w:rPr>
          <w:t>58</w:t>
        </w:r>
        <w:r w:rsidR="00263003">
          <w:rPr>
            <w:noProof/>
            <w:webHidden/>
          </w:rPr>
          <w:fldChar w:fldCharType="end"/>
        </w:r>
      </w:hyperlink>
    </w:p>
    <w:p w14:paraId="11149EA3"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59" w:history="1">
        <w:r w:rsidR="00263003" w:rsidRPr="008E425B">
          <w:rPr>
            <w:rStyle w:val="Hyperlink"/>
            <w:noProof/>
          </w:rPr>
          <w:t>Hình 2. 31 Biểu đồ lớp phân tích use case Bảo trì danh mục</w:t>
        </w:r>
        <w:r w:rsidR="00263003">
          <w:rPr>
            <w:noProof/>
            <w:webHidden/>
          </w:rPr>
          <w:tab/>
        </w:r>
        <w:r w:rsidR="00263003">
          <w:rPr>
            <w:noProof/>
            <w:webHidden/>
          </w:rPr>
          <w:fldChar w:fldCharType="begin"/>
        </w:r>
        <w:r w:rsidR="00263003">
          <w:rPr>
            <w:noProof/>
            <w:webHidden/>
          </w:rPr>
          <w:instrText xml:space="preserve"> PAGEREF _Toc167906659 \h </w:instrText>
        </w:r>
        <w:r w:rsidR="00263003">
          <w:rPr>
            <w:noProof/>
            <w:webHidden/>
          </w:rPr>
        </w:r>
        <w:r w:rsidR="00263003">
          <w:rPr>
            <w:noProof/>
            <w:webHidden/>
          </w:rPr>
          <w:fldChar w:fldCharType="separate"/>
        </w:r>
        <w:r w:rsidR="00320CFA">
          <w:rPr>
            <w:noProof/>
            <w:webHidden/>
          </w:rPr>
          <w:t>59</w:t>
        </w:r>
        <w:r w:rsidR="00263003">
          <w:rPr>
            <w:noProof/>
            <w:webHidden/>
          </w:rPr>
          <w:fldChar w:fldCharType="end"/>
        </w:r>
      </w:hyperlink>
    </w:p>
    <w:p w14:paraId="5F167DD9"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0" w:history="1">
        <w:r w:rsidR="00263003" w:rsidRPr="008E425B">
          <w:rPr>
            <w:rStyle w:val="Hyperlink"/>
            <w:noProof/>
          </w:rPr>
          <w:t>Hình 2. 32 Biểu đồ trình tự use case Bảo trì sản phẩm</w:t>
        </w:r>
        <w:r w:rsidR="00263003">
          <w:rPr>
            <w:noProof/>
            <w:webHidden/>
          </w:rPr>
          <w:tab/>
        </w:r>
        <w:r w:rsidR="00263003">
          <w:rPr>
            <w:noProof/>
            <w:webHidden/>
          </w:rPr>
          <w:fldChar w:fldCharType="begin"/>
        </w:r>
        <w:r w:rsidR="00263003">
          <w:rPr>
            <w:noProof/>
            <w:webHidden/>
          </w:rPr>
          <w:instrText xml:space="preserve"> PAGEREF _Toc167906660 \h </w:instrText>
        </w:r>
        <w:r w:rsidR="00263003">
          <w:rPr>
            <w:noProof/>
            <w:webHidden/>
          </w:rPr>
        </w:r>
        <w:r w:rsidR="00263003">
          <w:rPr>
            <w:noProof/>
            <w:webHidden/>
          </w:rPr>
          <w:fldChar w:fldCharType="separate"/>
        </w:r>
        <w:r w:rsidR="00320CFA">
          <w:rPr>
            <w:noProof/>
            <w:webHidden/>
          </w:rPr>
          <w:t>62</w:t>
        </w:r>
        <w:r w:rsidR="00263003">
          <w:rPr>
            <w:noProof/>
            <w:webHidden/>
          </w:rPr>
          <w:fldChar w:fldCharType="end"/>
        </w:r>
      </w:hyperlink>
    </w:p>
    <w:p w14:paraId="7CE6D53B"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1" w:history="1">
        <w:r w:rsidR="00263003" w:rsidRPr="008E425B">
          <w:rPr>
            <w:rStyle w:val="Hyperlink"/>
            <w:noProof/>
          </w:rPr>
          <w:t>Hình 2. 33 Biểu đồ lớp phân tích Bảo trì sản phẩm</w:t>
        </w:r>
        <w:r w:rsidR="00263003">
          <w:rPr>
            <w:noProof/>
            <w:webHidden/>
          </w:rPr>
          <w:tab/>
        </w:r>
        <w:r w:rsidR="00263003">
          <w:rPr>
            <w:noProof/>
            <w:webHidden/>
          </w:rPr>
          <w:fldChar w:fldCharType="begin"/>
        </w:r>
        <w:r w:rsidR="00263003">
          <w:rPr>
            <w:noProof/>
            <w:webHidden/>
          </w:rPr>
          <w:instrText xml:space="preserve"> PAGEREF _Toc167906661 \h </w:instrText>
        </w:r>
        <w:r w:rsidR="00263003">
          <w:rPr>
            <w:noProof/>
            <w:webHidden/>
          </w:rPr>
        </w:r>
        <w:r w:rsidR="00263003">
          <w:rPr>
            <w:noProof/>
            <w:webHidden/>
          </w:rPr>
          <w:fldChar w:fldCharType="separate"/>
        </w:r>
        <w:r w:rsidR="00320CFA">
          <w:rPr>
            <w:noProof/>
            <w:webHidden/>
          </w:rPr>
          <w:t>63</w:t>
        </w:r>
        <w:r w:rsidR="00263003">
          <w:rPr>
            <w:noProof/>
            <w:webHidden/>
          </w:rPr>
          <w:fldChar w:fldCharType="end"/>
        </w:r>
      </w:hyperlink>
    </w:p>
    <w:p w14:paraId="3E8F2BC0"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2" w:history="1">
        <w:r w:rsidR="00263003" w:rsidRPr="008E425B">
          <w:rPr>
            <w:rStyle w:val="Hyperlink"/>
            <w:noProof/>
          </w:rPr>
          <w:t>Hình 2. 34 Biểu đồ trình tự bảo trì bài viết</w:t>
        </w:r>
        <w:r w:rsidR="00263003">
          <w:rPr>
            <w:noProof/>
            <w:webHidden/>
          </w:rPr>
          <w:tab/>
        </w:r>
        <w:r w:rsidR="00263003">
          <w:rPr>
            <w:noProof/>
            <w:webHidden/>
          </w:rPr>
          <w:fldChar w:fldCharType="begin"/>
        </w:r>
        <w:r w:rsidR="00263003">
          <w:rPr>
            <w:noProof/>
            <w:webHidden/>
          </w:rPr>
          <w:instrText xml:space="preserve"> PAGEREF _Toc167906662 \h </w:instrText>
        </w:r>
        <w:r w:rsidR="00263003">
          <w:rPr>
            <w:noProof/>
            <w:webHidden/>
          </w:rPr>
        </w:r>
        <w:r w:rsidR="00263003">
          <w:rPr>
            <w:noProof/>
            <w:webHidden/>
          </w:rPr>
          <w:fldChar w:fldCharType="separate"/>
        </w:r>
        <w:r w:rsidR="00320CFA">
          <w:rPr>
            <w:noProof/>
            <w:webHidden/>
          </w:rPr>
          <w:t>66</w:t>
        </w:r>
        <w:r w:rsidR="00263003">
          <w:rPr>
            <w:noProof/>
            <w:webHidden/>
          </w:rPr>
          <w:fldChar w:fldCharType="end"/>
        </w:r>
      </w:hyperlink>
    </w:p>
    <w:p w14:paraId="158E2D35"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3" w:history="1">
        <w:r w:rsidR="00263003" w:rsidRPr="008E425B">
          <w:rPr>
            <w:rStyle w:val="Hyperlink"/>
            <w:noProof/>
          </w:rPr>
          <w:t>Hình 2. 35 Biểu đồ lớp phân tích Bảo trì bài viết</w:t>
        </w:r>
        <w:r w:rsidR="00263003">
          <w:rPr>
            <w:noProof/>
            <w:webHidden/>
          </w:rPr>
          <w:tab/>
        </w:r>
        <w:r w:rsidR="00263003">
          <w:rPr>
            <w:noProof/>
            <w:webHidden/>
          </w:rPr>
          <w:fldChar w:fldCharType="begin"/>
        </w:r>
        <w:r w:rsidR="00263003">
          <w:rPr>
            <w:noProof/>
            <w:webHidden/>
          </w:rPr>
          <w:instrText xml:space="preserve"> PAGEREF _Toc167906663 \h </w:instrText>
        </w:r>
        <w:r w:rsidR="00263003">
          <w:rPr>
            <w:noProof/>
            <w:webHidden/>
          </w:rPr>
        </w:r>
        <w:r w:rsidR="00263003">
          <w:rPr>
            <w:noProof/>
            <w:webHidden/>
          </w:rPr>
          <w:fldChar w:fldCharType="separate"/>
        </w:r>
        <w:r w:rsidR="00320CFA">
          <w:rPr>
            <w:noProof/>
            <w:webHidden/>
          </w:rPr>
          <w:t>67</w:t>
        </w:r>
        <w:r w:rsidR="00263003">
          <w:rPr>
            <w:noProof/>
            <w:webHidden/>
          </w:rPr>
          <w:fldChar w:fldCharType="end"/>
        </w:r>
      </w:hyperlink>
    </w:p>
    <w:p w14:paraId="0A691689"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4" w:history="1">
        <w:r w:rsidR="00263003" w:rsidRPr="008E425B">
          <w:rPr>
            <w:rStyle w:val="Hyperlink"/>
            <w:noProof/>
          </w:rPr>
          <w:t>Hình 2. 36 Biểu đồ trình tự use case Quản lý tài khoản người dùng</w:t>
        </w:r>
        <w:r w:rsidR="00263003">
          <w:rPr>
            <w:noProof/>
            <w:webHidden/>
          </w:rPr>
          <w:tab/>
        </w:r>
        <w:r w:rsidR="00263003">
          <w:rPr>
            <w:noProof/>
            <w:webHidden/>
          </w:rPr>
          <w:fldChar w:fldCharType="begin"/>
        </w:r>
        <w:r w:rsidR="00263003">
          <w:rPr>
            <w:noProof/>
            <w:webHidden/>
          </w:rPr>
          <w:instrText xml:space="preserve"> PAGEREF _Toc167906664 \h </w:instrText>
        </w:r>
        <w:r w:rsidR="00263003">
          <w:rPr>
            <w:noProof/>
            <w:webHidden/>
          </w:rPr>
        </w:r>
        <w:r w:rsidR="00263003">
          <w:rPr>
            <w:noProof/>
            <w:webHidden/>
          </w:rPr>
          <w:fldChar w:fldCharType="separate"/>
        </w:r>
        <w:r w:rsidR="00320CFA">
          <w:rPr>
            <w:noProof/>
            <w:webHidden/>
          </w:rPr>
          <w:t>70</w:t>
        </w:r>
        <w:r w:rsidR="00263003">
          <w:rPr>
            <w:noProof/>
            <w:webHidden/>
          </w:rPr>
          <w:fldChar w:fldCharType="end"/>
        </w:r>
      </w:hyperlink>
    </w:p>
    <w:p w14:paraId="7C9235CC"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5" w:history="1">
        <w:r w:rsidR="00263003" w:rsidRPr="008E425B">
          <w:rPr>
            <w:rStyle w:val="Hyperlink"/>
            <w:noProof/>
          </w:rPr>
          <w:t>Hình 2. 37 Biểu đồ lớp phân tích use case Quản lý tài khoản người dùng</w:t>
        </w:r>
        <w:r w:rsidR="00263003">
          <w:rPr>
            <w:noProof/>
            <w:webHidden/>
          </w:rPr>
          <w:tab/>
        </w:r>
        <w:r w:rsidR="00263003">
          <w:rPr>
            <w:noProof/>
            <w:webHidden/>
          </w:rPr>
          <w:fldChar w:fldCharType="begin"/>
        </w:r>
        <w:r w:rsidR="00263003">
          <w:rPr>
            <w:noProof/>
            <w:webHidden/>
          </w:rPr>
          <w:instrText xml:space="preserve"> PAGEREF _Toc167906665 \h </w:instrText>
        </w:r>
        <w:r w:rsidR="00263003">
          <w:rPr>
            <w:noProof/>
            <w:webHidden/>
          </w:rPr>
        </w:r>
        <w:r w:rsidR="00263003">
          <w:rPr>
            <w:noProof/>
            <w:webHidden/>
          </w:rPr>
          <w:fldChar w:fldCharType="separate"/>
        </w:r>
        <w:r w:rsidR="00320CFA">
          <w:rPr>
            <w:noProof/>
            <w:webHidden/>
          </w:rPr>
          <w:t>71</w:t>
        </w:r>
        <w:r w:rsidR="00263003">
          <w:rPr>
            <w:noProof/>
            <w:webHidden/>
          </w:rPr>
          <w:fldChar w:fldCharType="end"/>
        </w:r>
      </w:hyperlink>
    </w:p>
    <w:p w14:paraId="1026BD83"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6" w:history="1">
        <w:r w:rsidR="00263003" w:rsidRPr="008E425B">
          <w:rPr>
            <w:rStyle w:val="Hyperlink"/>
            <w:noProof/>
          </w:rPr>
          <w:t>Hình 2. 38 Biểu đồ trình tự use case Quản lý đơn hàng</w:t>
        </w:r>
        <w:r w:rsidR="00263003">
          <w:rPr>
            <w:noProof/>
            <w:webHidden/>
          </w:rPr>
          <w:tab/>
        </w:r>
        <w:r w:rsidR="00263003">
          <w:rPr>
            <w:noProof/>
            <w:webHidden/>
          </w:rPr>
          <w:fldChar w:fldCharType="begin"/>
        </w:r>
        <w:r w:rsidR="00263003">
          <w:rPr>
            <w:noProof/>
            <w:webHidden/>
          </w:rPr>
          <w:instrText xml:space="preserve"> PAGEREF _Toc167906666 \h </w:instrText>
        </w:r>
        <w:r w:rsidR="00263003">
          <w:rPr>
            <w:noProof/>
            <w:webHidden/>
          </w:rPr>
        </w:r>
        <w:r w:rsidR="00263003">
          <w:rPr>
            <w:noProof/>
            <w:webHidden/>
          </w:rPr>
          <w:fldChar w:fldCharType="separate"/>
        </w:r>
        <w:r w:rsidR="00320CFA">
          <w:rPr>
            <w:noProof/>
            <w:webHidden/>
          </w:rPr>
          <w:t>74</w:t>
        </w:r>
        <w:r w:rsidR="00263003">
          <w:rPr>
            <w:noProof/>
            <w:webHidden/>
          </w:rPr>
          <w:fldChar w:fldCharType="end"/>
        </w:r>
      </w:hyperlink>
    </w:p>
    <w:p w14:paraId="3940FB5E"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7" w:history="1">
        <w:r w:rsidR="00263003" w:rsidRPr="008E425B">
          <w:rPr>
            <w:rStyle w:val="Hyperlink"/>
            <w:noProof/>
          </w:rPr>
          <w:t>Hình 2. 39 Biểu đồ lớp phân tích use case Quản lý đơn hàng</w:t>
        </w:r>
        <w:r w:rsidR="00263003">
          <w:rPr>
            <w:noProof/>
            <w:webHidden/>
          </w:rPr>
          <w:tab/>
        </w:r>
        <w:r w:rsidR="00263003">
          <w:rPr>
            <w:noProof/>
            <w:webHidden/>
          </w:rPr>
          <w:fldChar w:fldCharType="begin"/>
        </w:r>
        <w:r w:rsidR="00263003">
          <w:rPr>
            <w:noProof/>
            <w:webHidden/>
          </w:rPr>
          <w:instrText xml:space="preserve"> PAGEREF _Toc167906667 \h </w:instrText>
        </w:r>
        <w:r w:rsidR="00263003">
          <w:rPr>
            <w:noProof/>
            <w:webHidden/>
          </w:rPr>
        </w:r>
        <w:r w:rsidR="00263003">
          <w:rPr>
            <w:noProof/>
            <w:webHidden/>
          </w:rPr>
          <w:fldChar w:fldCharType="separate"/>
        </w:r>
        <w:r w:rsidR="00320CFA">
          <w:rPr>
            <w:noProof/>
            <w:webHidden/>
          </w:rPr>
          <w:t>75</w:t>
        </w:r>
        <w:r w:rsidR="00263003">
          <w:rPr>
            <w:noProof/>
            <w:webHidden/>
          </w:rPr>
          <w:fldChar w:fldCharType="end"/>
        </w:r>
      </w:hyperlink>
    </w:p>
    <w:p w14:paraId="0CF82882"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8" w:history="1">
        <w:r w:rsidR="00263003" w:rsidRPr="008E425B">
          <w:rPr>
            <w:rStyle w:val="Hyperlink"/>
            <w:noProof/>
          </w:rPr>
          <w:t>Hình 2. 40 Biểu đồ trình tự use case Quản lý trang thống kê</w:t>
        </w:r>
        <w:r w:rsidR="00263003">
          <w:rPr>
            <w:noProof/>
            <w:webHidden/>
          </w:rPr>
          <w:tab/>
        </w:r>
        <w:r w:rsidR="00263003">
          <w:rPr>
            <w:noProof/>
            <w:webHidden/>
          </w:rPr>
          <w:fldChar w:fldCharType="begin"/>
        </w:r>
        <w:r w:rsidR="00263003">
          <w:rPr>
            <w:noProof/>
            <w:webHidden/>
          </w:rPr>
          <w:instrText xml:space="preserve"> PAGEREF _Toc167906668 \h </w:instrText>
        </w:r>
        <w:r w:rsidR="00263003">
          <w:rPr>
            <w:noProof/>
            <w:webHidden/>
          </w:rPr>
        </w:r>
        <w:r w:rsidR="00263003">
          <w:rPr>
            <w:noProof/>
            <w:webHidden/>
          </w:rPr>
          <w:fldChar w:fldCharType="separate"/>
        </w:r>
        <w:r w:rsidR="00320CFA">
          <w:rPr>
            <w:noProof/>
            <w:webHidden/>
          </w:rPr>
          <w:t>77</w:t>
        </w:r>
        <w:r w:rsidR="00263003">
          <w:rPr>
            <w:noProof/>
            <w:webHidden/>
          </w:rPr>
          <w:fldChar w:fldCharType="end"/>
        </w:r>
      </w:hyperlink>
    </w:p>
    <w:p w14:paraId="2736B129"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69" w:history="1">
        <w:r w:rsidR="00263003" w:rsidRPr="008E425B">
          <w:rPr>
            <w:rStyle w:val="Hyperlink"/>
            <w:noProof/>
          </w:rPr>
          <w:t>Hình 2. 41 Biểu đồ lớp phân tích use case Quản lý trang thống kê</w:t>
        </w:r>
        <w:r w:rsidR="00263003">
          <w:rPr>
            <w:noProof/>
            <w:webHidden/>
          </w:rPr>
          <w:tab/>
        </w:r>
        <w:r w:rsidR="00263003">
          <w:rPr>
            <w:noProof/>
            <w:webHidden/>
          </w:rPr>
          <w:fldChar w:fldCharType="begin"/>
        </w:r>
        <w:r w:rsidR="00263003">
          <w:rPr>
            <w:noProof/>
            <w:webHidden/>
          </w:rPr>
          <w:instrText xml:space="preserve"> PAGEREF _Toc167906669 \h </w:instrText>
        </w:r>
        <w:r w:rsidR="00263003">
          <w:rPr>
            <w:noProof/>
            <w:webHidden/>
          </w:rPr>
        </w:r>
        <w:r w:rsidR="00263003">
          <w:rPr>
            <w:noProof/>
            <w:webHidden/>
          </w:rPr>
          <w:fldChar w:fldCharType="separate"/>
        </w:r>
        <w:r w:rsidR="00320CFA">
          <w:rPr>
            <w:noProof/>
            <w:webHidden/>
          </w:rPr>
          <w:t>78</w:t>
        </w:r>
        <w:r w:rsidR="00263003">
          <w:rPr>
            <w:noProof/>
            <w:webHidden/>
          </w:rPr>
          <w:fldChar w:fldCharType="end"/>
        </w:r>
      </w:hyperlink>
    </w:p>
    <w:p w14:paraId="783732A1"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0" w:history="1">
        <w:r w:rsidR="00263003" w:rsidRPr="008E425B">
          <w:rPr>
            <w:rStyle w:val="Hyperlink"/>
            <w:noProof/>
          </w:rPr>
          <w:t>Hình 2. 42 Biểu đồ thực thể liên kết</w:t>
        </w:r>
        <w:r w:rsidR="00263003">
          <w:rPr>
            <w:noProof/>
            <w:webHidden/>
          </w:rPr>
          <w:tab/>
        </w:r>
        <w:r w:rsidR="00263003">
          <w:rPr>
            <w:noProof/>
            <w:webHidden/>
          </w:rPr>
          <w:fldChar w:fldCharType="begin"/>
        </w:r>
        <w:r w:rsidR="00263003">
          <w:rPr>
            <w:noProof/>
            <w:webHidden/>
          </w:rPr>
          <w:instrText xml:space="preserve"> PAGEREF _Toc167906670 \h </w:instrText>
        </w:r>
        <w:r w:rsidR="00263003">
          <w:rPr>
            <w:noProof/>
            <w:webHidden/>
          </w:rPr>
        </w:r>
        <w:r w:rsidR="00263003">
          <w:rPr>
            <w:noProof/>
            <w:webHidden/>
          </w:rPr>
          <w:fldChar w:fldCharType="separate"/>
        </w:r>
        <w:r w:rsidR="00320CFA">
          <w:rPr>
            <w:noProof/>
            <w:webHidden/>
          </w:rPr>
          <w:t>80</w:t>
        </w:r>
        <w:r w:rsidR="00263003">
          <w:rPr>
            <w:noProof/>
            <w:webHidden/>
          </w:rPr>
          <w:fldChar w:fldCharType="end"/>
        </w:r>
      </w:hyperlink>
    </w:p>
    <w:p w14:paraId="789E484A"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1" w:history="1">
        <w:r w:rsidR="00263003" w:rsidRPr="008E425B">
          <w:rPr>
            <w:rStyle w:val="Hyperlink"/>
            <w:noProof/>
          </w:rPr>
          <w:t>Hình 2. 43 Bảng sản phẩm</w:t>
        </w:r>
        <w:r w:rsidR="00263003">
          <w:rPr>
            <w:noProof/>
            <w:webHidden/>
          </w:rPr>
          <w:tab/>
        </w:r>
        <w:r w:rsidR="00263003">
          <w:rPr>
            <w:noProof/>
            <w:webHidden/>
          </w:rPr>
          <w:fldChar w:fldCharType="begin"/>
        </w:r>
        <w:r w:rsidR="00263003">
          <w:rPr>
            <w:noProof/>
            <w:webHidden/>
          </w:rPr>
          <w:instrText xml:space="preserve"> PAGEREF _Toc167906671 \h </w:instrText>
        </w:r>
        <w:r w:rsidR="00263003">
          <w:rPr>
            <w:noProof/>
            <w:webHidden/>
          </w:rPr>
        </w:r>
        <w:r w:rsidR="00263003">
          <w:rPr>
            <w:noProof/>
            <w:webHidden/>
          </w:rPr>
          <w:fldChar w:fldCharType="separate"/>
        </w:r>
        <w:r w:rsidR="00320CFA">
          <w:rPr>
            <w:noProof/>
            <w:webHidden/>
          </w:rPr>
          <w:t>80</w:t>
        </w:r>
        <w:r w:rsidR="00263003">
          <w:rPr>
            <w:noProof/>
            <w:webHidden/>
          </w:rPr>
          <w:fldChar w:fldCharType="end"/>
        </w:r>
      </w:hyperlink>
    </w:p>
    <w:p w14:paraId="6B483E2F"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2" w:history="1">
        <w:r w:rsidR="00263003" w:rsidRPr="008E425B">
          <w:rPr>
            <w:rStyle w:val="Hyperlink"/>
            <w:noProof/>
          </w:rPr>
          <w:t>Hình 2. 44 Bảng danh mục</w:t>
        </w:r>
        <w:r w:rsidR="00263003">
          <w:rPr>
            <w:noProof/>
            <w:webHidden/>
          </w:rPr>
          <w:tab/>
        </w:r>
        <w:r w:rsidR="00263003">
          <w:rPr>
            <w:noProof/>
            <w:webHidden/>
          </w:rPr>
          <w:fldChar w:fldCharType="begin"/>
        </w:r>
        <w:r w:rsidR="00263003">
          <w:rPr>
            <w:noProof/>
            <w:webHidden/>
          </w:rPr>
          <w:instrText xml:space="preserve"> PAGEREF _Toc167906672 \h </w:instrText>
        </w:r>
        <w:r w:rsidR="00263003">
          <w:rPr>
            <w:noProof/>
            <w:webHidden/>
          </w:rPr>
        </w:r>
        <w:r w:rsidR="00263003">
          <w:rPr>
            <w:noProof/>
            <w:webHidden/>
          </w:rPr>
          <w:fldChar w:fldCharType="separate"/>
        </w:r>
        <w:r w:rsidR="00320CFA">
          <w:rPr>
            <w:noProof/>
            <w:webHidden/>
          </w:rPr>
          <w:t>81</w:t>
        </w:r>
        <w:r w:rsidR="00263003">
          <w:rPr>
            <w:noProof/>
            <w:webHidden/>
          </w:rPr>
          <w:fldChar w:fldCharType="end"/>
        </w:r>
      </w:hyperlink>
    </w:p>
    <w:p w14:paraId="4D86824A"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3" w:history="1">
        <w:r w:rsidR="00263003" w:rsidRPr="008E425B">
          <w:rPr>
            <w:rStyle w:val="Hyperlink"/>
            <w:noProof/>
          </w:rPr>
          <w:t>Hình 2. 45 Bảng giỏ hàng</w:t>
        </w:r>
        <w:r w:rsidR="00263003">
          <w:rPr>
            <w:noProof/>
            <w:webHidden/>
          </w:rPr>
          <w:tab/>
        </w:r>
        <w:r w:rsidR="00263003">
          <w:rPr>
            <w:noProof/>
            <w:webHidden/>
          </w:rPr>
          <w:fldChar w:fldCharType="begin"/>
        </w:r>
        <w:r w:rsidR="00263003">
          <w:rPr>
            <w:noProof/>
            <w:webHidden/>
          </w:rPr>
          <w:instrText xml:space="preserve"> PAGEREF _Toc167906673 \h </w:instrText>
        </w:r>
        <w:r w:rsidR="00263003">
          <w:rPr>
            <w:noProof/>
            <w:webHidden/>
          </w:rPr>
        </w:r>
        <w:r w:rsidR="00263003">
          <w:rPr>
            <w:noProof/>
            <w:webHidden/>
          </w:rPr>
          <w:fldChar w:fldCharType="separate"/>
        </w:r>
        <w:r w:rsidR="00320CFA">
          <w:rPr>
            <w:noProof/>
            <w:webHidden/>
          </w:rPr>
          <w:t>81</w:t>
        </w:r>
        <w:r w:rsidR="00263003">
          <w:rPr>
            <w:noProof/>
            <w:webHidden/>
          </w:rPr>
          <w:fldChar w:fldCharType="end"/>
        </w:r>
      </w:hyperlink>
    </w:p>
    <w:p w14:paraId="3C413C68"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4" w:history="1">
        <w:r w:rsidR="00263003" w:rsidRPr="008E425B">
          <w:rPr>
            <w:rStyle w:val="Hyperlink"/>
            <w:noProof/>
          </w:rPr>
          <w:t>Hình 2. 46 Bảng sản phẩm_ giỏ hàng</w:t>
        </w:r>
        <w:r w:rsidR="00263003">
          <w:rPr>
            <w:noProof/>
            <w:webHidden/>
          </w:rPr>
          <w:tab/>
        </w:r>
        <w:r w:rsidR="00263003">
          <w:rPr>
            <w:noProof/>
            <w:webHidden/>
          </w:rPr>
          <w:fldChar w:fldCharType="begin"/>
        </w:r>
        <w:r w:rsidR="00263003">
          <w:rPr>
            <w:noProof/>
            <w:webHidden/>
          </w:rPr>
          <w:instrText xml:space="preserve"> PAGEREF _Toc167906674 \h </w:instrText>
        </w:r>
        <w:r w:rsidR="00263003">
          <w:rPr>
            <w:noProof/>
            <w:webHidden/>
          </w:rPr>
        </w:r>
        <w:r w:rsidR="00263003">
          <w:rPr>
            <w:noProof/>
            <w:webHidden/>
          </w:rPr>
          <w:fldChar w:fldCharType="separate"/>
        </w:r>
        <w:r w:rsidR="00320CFA">
          <w:rPr>
            <w:noProof/>
            <w:webHidden/>
          </w:rPr>
          <w:t>81</w:t>
        </w:r>
        <w:r w:rsidR="00263003">
          <w:rPr>
            <w:noProof/>
            <w:webHidden/>
          </w:rPr>
          <w:fldChar w:fldCharType="end"/>
        </w:r>
      </w:hyperlink>
    </w:p>
    <w:p w14:paraId="2DB72E5C"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5" w:history="1">
        <w:r w:rsidR="00263003" w:rsidRPr="008E425B">
          <w:rPr>
            <w:rStyle w:val="Hyperlink"/>
            <w:noProof/>
          </w:rPr>
          <w:t>Hình 2. 47 Bảng đơn hàng</w:t>
        </w:r>
        <w:r w:rsidR="00263003">
          <w:rPr>
            <w:noProof/>
            <w:webHidden/>
          </w:rPr>
          <w:tab/>
        </w:r>
        <w:r w:rsidR="00263003">
          <w:rPr>
            <w:noProof/>
            <w:webHidden/>
          </w:rPr>
          <w:fldChar w:fldCharType="begin"/>
        </w:r>
        <w:r w:rsidR="00263003">
          <w:rPr>
            <w:noProof/>
            <w:webHidden/>
          </w:rPr>
          <w:instrText xml:space="preserve"> PAGEREF _Toc167906675 \h </w:instrText>
        </w:r>
        <w:r w:rsidR="00263003">
          <w:rPr>
            <w:noProof/>
            <w:webHidden/>
          </w:rPr>
        </w:r>
        <w:r w:rsidR="00263003">
          <w:rPr>
            <w:noProof/>
            <w:webHidden/>
          </w:rPr>
          <w:fldChar w:fldCharType="separate"/>
        </w:r>
        <w:r w:rsidR="00320CFA">
          <w:rPr>
            <w:noProof/>
            <w:webHidden/>
          </w:rPr>
          <w:t>82</w:t>
        </w:r>
        <w:r w:rsidR="00263003">
          <w:rPr>
            <w:noProof/>
            <w:webHidden/>
          </w:rPr>
          <w:fldChar w:fldCharType="end"/>
        </w:r>
      </w:hyperlink>
    </w:p>
    <w:p w14:paraId="677A4B52"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6" w:history="1">
        <w:r w:rsidR="00263003" w:rsidRPr="008E425B">
          <w:rPr>
            <w:rStyle w:val="Hyperlink"/>
            <w:noProof/>
          </w:rPr>
          <w:t>Hình 2. 48 Bảng chi tiết đơn hàng</w:t>
        </w:r>
        <w:r w:rsidR="00263003">
          <w:rPr>
            <w:noProof/>
            <w:webHidden/>
          </w:rPr>
          <w:tab/>
        </w:r>
        <w:r w:rsidR="00263003">
          <w:rPr>
            <w:noProof/>
            <w:webHidden/>
          </w:rPr>
          <w:fldChar w:fldCharType="begin"/>
        </w:r>
        <w:r w:rsidR="00263003">
          <w:rPr>
            <w:noProof/>
            <w:webHidden/>
          </w:rPr>
          <w:instrText xml:space="preserve"> PAGEREF _Toc167906676 \h </w:instrText>
        </w:r>
        <w:r w:rsidR="00263003">
          <w:rPr>
            <w:noProof/>
            <w:webHidden/>
          </w:rPr>
        </w:r>
        <w:r w:rsidR="00263003">
          <w:rPr>
            <w:noProof/>
            <w:webHidden/>
          </w:rPr>
          <w:fldChar w:fldCharType="separate"/>
        </w:r>
        <w:r w:rsidR="00320CFA">
          <w:rPr>
            <w:noProof/>
            <w:webHidden/>
          </w:rPr>
          <w:t>82</w:t>
        </w:r>
        <w:r w:rsidR="00263003">
          <w:rPr>
            <w:noProof/>
            <w:webHidden/>
          </w:rPr>
          <w:fldChar w:fldCharType="end"/>
        </w:r>
      </w:hyperlink>
    </w:p>
    <w:p w14:paraId="59A88911"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7" w:history="1">
        <w:r w:rsidR="00263003" w:rsidRPr="008E425B">
          <w:rPr>
            <w:rStyle w:val="Hyperlink"/>
            <w:noProof/>
          </w:rPr>
          <w:t>Hình 2. 49 Bảng hình ảnh</w:t>
        </w:r>
        <w:r w:rsidR="00263003">
          <w:rPr>
            <w:noProof/>
            <w:webHidden/>
          </w:rPr>
          <w:tab/>
        </w:r>
        <w:r w:rsidR="00263003">
          <w:rPr>
            <w:noProof/>
            <w:webHidden/>
          </w:rPr>
          <w:fldChar w:fldCharType="begin"/>
        </w:r>
        <w:r w:rsidR="00263003">
          <w:rPr>
            <w:noProof/>
            <w:webHidden/>
          </w:rPr>
          <w:instrText xml:space="preserve"> PAGEREF _Toc167906677 \h </w:instrText>
        </w:r>
        <w:r w:rsidR="00263003">
          <w:rPr>
            <w:noProof/>
            <w:webHidden/>
          </w:rPr>
        </w:r>
        <w:r w:rsidR="00263003">
          <w:rPr>
            <w:noProof/>
            <w:webHidden/>
          </w:rPr>
          <w:fldChar w:fldCharType="separate"/>
        </w:r>
        <w:r w:rsidR="00320CFA">
          <w:rPr>
            <w:noProof/>
            <w:webHidden/>
          </w:rPr>
          <w:t>82</w:t>
        </w:r>
        <w:r w:rsidR="00263003">
          <w:rPr>
            <w:noProof/>
            <w:webHidden/>
          </w:rPr>
          <w:fldChar w:fldCharType="end"/>
        </w:r>
      </w:hyperlink>
    </w:p>
    <w:p w14:paraId="319F29D1"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8" w:history="1">
        <w:r w:rsidR="00263003" w:rsidRPr="008E425B">
          <w:rPr>
            <w:rStyle w:val="Hyperlink"/>
            <w:noProof/>
          </w:rPr>
          <w:t>Hình 2. 50 bảng sản phẩm_ hình ảnh</w:t>
        </w:r>
        <w:r w:rsidR="00263003">
          <w:rPr>
            <w:noProof/>
            <w:webHidden/>
          </w:rPr>
          <w:tab/>
        </w:r>
        <w:r w:rsidR="00263003">
          <w:rPr>
            <w:noProof/>
            <w:webHidden/>
          </w:rPr>
          <w:fldChar w:fldCharType="begin"/>
        </w:r>
        <w:r w:rsidR="00263003">
          <w:rPr>
            <w:noProof/>
            <w:webHidden/>
          </w:rPr>
          <w:instrText xml:space="preserve"> PAGEREF _Toc167906678 \h </w:instrText>
        </w:r>
        <w:r w:rsidR="00263003">
          <w:rPr>
            <w:noProof/>
            <w:webHidden/>
          </w:rPr>
        </w:r>
        <w:r w:rsidR="00263003">
          <w:rPr>
            <w:noProof/>
            <w:webHidden/>
          </w:rPr>
          <w:fldChar w:fldCharType="separate"/>
        </w:r>
        <w:r w:rsidR="00320CFA">
          <w:rPr>
            <w:noProof/>
            <w:webHidden/>
          </w:rPr>
          <w:t>83</w:t>
        </w:r>
        <w:r w:rsidR="00263003">
          <w:rPr>
            <w:noProof/>
            <w:webHidden/>
          </w:rPr>
          <w:fldChar w:fldCharType="end"/>
        </w:r>
      </w:hyperlink>
    </w:p>
    <w:p w14:paraId="42140C32"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79" w:history="1">
        <w:r w:rsidR="00263003" w:rsidRPr="008E425B">
          <w:rPr>
            <w:rStyle w:val="Hyperlink"/>
            <w:noProof/>
          </w:rPr>
          <w:t>Hình 2. 51 Bảng đánh giá</w:t>
        </w:r>
        <w:r w:rsidR="00263003">
          <w:rPr>
            <w:noProof/>
            <w:webHidden/>
          </w:rPr>
          <w:tab/>
        </w:r>
        <w:r w:rsidR="00263003">
          <w:rPr>
            <w:noProof/>
            <w:webHidden/>
          </w:rPr>
          <w:fldChar w:fldCharType="begin"/>
        </w:r>
        <w:r w:rsidR="00263003">
          <w:rPr>
            <w:noProof/>
            <w:webHidden/>
          </w:rPr>
          <w:instrText xml:space="preserve"> PAGEREF _Toc167906679 \h </w:instrText>
        </w:r>
        <w:r w:rsidR="00263003">
          <w:rPr>
            <w:noProof/>
            <w:webHidden/>
          </w:rPr>
        </w:r>
        <w:r w:rsidR="00263003">
          <w:rPr>
            <w:noProof/>
            <w:webHidden/>
          </w:rPr>
          <w:fldChar w:fldCharType="separate"/>
        </w:r>
        <w:r w:rsidR="00320CFA">
          <w:rPr>
            <w:noProof/>
            <w:webHidden/>
          </w:rPr>
          <w:t>83</w:t>
        </w:r>
        <w:r w:rsidR="00263003">
          <w:rPr>
            <w:noProof/>
            <w:webHidden/>
          </w:rPr>
          <w:fldChar w:fldCharType="end"/>
        </w:r>
      </w:hyperlink>
    </w:p>
    <w:p w14:paraId="1624A8C4"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80" w:history="1">
        <w:r w:rsidR="00263003" w:rsidRPr="008E425B">
          <w:rPr>
            <w:rStyle w:val="Hyperlink"/>
            <w:noProof/>
          </w:rPr>
          <w:t>Hình 2. 52 Bảng USER</w:t>
        </w:r>
        <w:r w:rsidR="00263003">
          <w:rPr>
            <w:noProof/>
            <w:webHidden/>
          </w:rPr>
          <w:tab/>
        </w:r>
        <w:r w:rsidR="00263003">
          <w:rPr>
            <w:noProof/>
            <w:webHidden/>
          </w:rPr>
          <w:fldChar w:fldCharType="begin"/>
        </w:r>
        <w:r w:rsidR="00263003">
          <w:rPr>
            <w:noProof/>
            <w:webHidden/>
          </w:rPr>
          <w:instrText xml:space="preserve"> PAGEREF _Toc167906680 \h </w:instrText>
        </w:r>
        <w:r w:rsidR="00263003">
          <w:rPr>
            <w:noProof/>
            <w:webHidden/>
          </w:rPr>
        </w:r>
        <w:r w:rsidR="00263003">
          <w:rPr>
            <w:noProof/>
            <w:webHidden/>
          </w:rPr>
          <w:fldChar w:fldCharType="separate"/>
        </w:r>
        <w:r w:rsidR="00320CFA">
          <w:rPr>
            <w:noProof/>
            <w:webHidden/>
          </w:rPr>
          <w:t>83</w:t>
        </w:r>
        <w:r w:rsidR="00263003">
          <w:rPr>
            <w:noProof/>
            <w:webHidden/>
          </w:rPr>
          <w:fldChar w:fldCharType="end"/>
        </w:r>
      </w:hyperlink>
    </w:p>
    <w:p w14:paraId="176B2F70"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81" w:history="1">
        <w:r w:rsidR="00263003" w:rsidRPr="008E425B">
          <w:rPr>
            <w:rStyle w:val="Hyperlink"/>
            <w:noProof/>
          </w:rPr>
          <w:t>Hình 2. 53 Bảng tin tức</w:t>
        </w:r>
        <w:r w:rsidR="00263003">
          <w:rPr>
            <w:noProof/>
            <w:webHidden/>
          </w:rPr>
          <w:tab/>
        </w:r>
        <w:r w:rsidR="00263003">
          <w:rPr>
            <w:noProof/>
            <w:webHidden/>
          </w:rPr>
          <w:fldChar w:fldCharType="begin"/>
        </w:r>
        <w:r w:rsidR="00263003">
          <w:rPr>
            <w:noProof/>
            <w:webHidden/>
          </w:rPr>
          <w:instrText xml:space="preserve"> PAGEREF _Toc167906681 \h </w:instrText>
        </w:r>
        <w:r w:rsidR="00263003">
          <w:rPr>
            <w:noProof/>
            <w:webHidden/>
          </w:rPr>
        </w:r>
        <w:r w:rsidR="00263003">
          <w:rPr>
            <w:noProof/>
            <w:webHidden/>
          </w:rPr>
          <w:fldChar w:fldCharType="separate"/>
        </w:r>
        <w:r w:rsidR="00320CFA">
          <w:rPr>
            <w:noProof/>
            <w:webHidden/>
          </w:rPr>
          <w:t>84</w:t>
        </w:r>
        <w:r w:rsidR="00263003">
          <w:rPr>
            <w:noProof/>
            <w:webHidden/>
          </w:rPr>
          <w:fldChar w:fldCharType="end"/>
        </w:r>
      </w:hyperlink>
    </w:p>
    <w:p w14:paraId="529F0FAB" w14:textId="54F5A5D3" w:rsidR="00263003" w:rsidRDefault="00131FA8" w:rsidP="00263003">
      <w:pPr>
        <w:pStyle w:val="TableofFigures"/>
        <w:tabs>
          <w:tab w:val="right" w:leader="dot" w:pos="9062"/>
        </w:tabs>
        <w:spacing w:line="360" w:lineRule="auto"/>
        <w:rPr>
          <w:noProof/>
        </w:rPr>
      </w:pPr>
      <w:hyperlink w:anchor="_Toc167906682" w:history="1">
        <w:r w:rsidR="00263003" w:rsidRPr="008E425B">
          <w:rPr>
            <w:rStyle w:val="Hyperlink"/>
            <w:noProof/>
          </w:rPr>
          <w:t>Hình 2. 54 Bảng liên hệ</w:t>
        </w:r>
        <w:r w:rsidR="00263003">
          <w:rPr>
            <w:noProof/>
            <w:webHidden/>
          </w:rPr>
          <w:tab/>
        </w:r>
        <w:r w:rsidR="00263003">
          <w:rPr>
            <w:noProof/>
            <w:webHidden/>
          </w:rPr>
          <w:fldChar w:fldCharType="begin"/>
        </w:r>
        <w:r w:rsidR="00263003">
          <w:rPr>
            <w:noProof/>
            <w:webHidden/>
          </w:rPr>
          <w:instrText xml:space="preserve"> PAGEREF _Toc167906682 \h </w:instrText>
        </w:r>
        <w:r w:rsidR="00263003">
          <w:rPr>
            <w:noProof/>
            <w:webHidden/>
          </w:rPr>
        </w:r>
        <w:r w:rsidR="00263003">
          <w:rPr>
            <w:noProof/>
            <w:webHidden/>
          </w:rPr>
          <w:fldChar w:fldCharType="separate"/>
        </w:r>
        <w:r w:rsidR="00320CFA">
          <w:rPr>
            <w:noProof/>
            <w:webHidden/>
          </w:rPr>
          <w:t>84</w:t>
        </w:r>
        <w:r w:rsidR="00263003">
          <w:rPr>
            <w:noProof/>
            <w:webHidden/>
          </w:rPr>
          <w:fldChar w:fldCharType="end"/>
        </w:r>
      </w:hyperlink>
      <w:r w:rsidR="003D19C6" w:rsidRPr="001F4587">
        <w:rPr>
          <w:rFonts w:cs="Times New Roman"/>
          <w:color w:val="000000" w:themeColor="text1"/>
          <w:sz w:val="28"/>
          <w:szCs w:val="28"/>
        </w:rPr>
        <w:fldChar w:fldCharType="end"/>
      </w:r>
      <w:r w:rsidR="003D19C6" w:rsidRPr="001F4587">
        <w:rPr>
          <w:rFonts w:cs="Times New Roman"/>
          <w:color w:val="000000" w:themeColor="text1"/>
          <w:sz w:val="28"/>
          <w:szCs w:val="28"/>
        </w:rPr>
        <w:fldChar w:fldCharType="begin"/>
      </w:r>
      <w:r w:rsidR="003D19C6" w:rsidRPr="001F4587">
        <w:rPr>
          <w:rFonts w:cs="Times New Roman"/>
          <w:color w:val="000000" w:themeColor="text1"/>
          <w:sz w:val="28"/>
          <w:szCs w:val="28"/>
        </w:rPr>
        <w:instrText xml:space="preserve"> TOC \h \z \c "Hình 3." </w:instrText>
      </w:r>
      <w:r w:rsidR="003D19C6" w:rsidRPr="001F4587">
        <w:rPr>
          <w:rFonts w:cs="Times New Roman"/>
          <w:color w:val="000000" w:themeColor="text1"/>
          <w:sz w:val="28"/>
          <w:szCs w:val="28"/>
        </w:rPr>
        <w:fldChar w:fldCharType="separate"/>
      </w:r>
    </w:p>
    <w:p w14:paraId="3B28FA60"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83" w:history="1">
        <w:r w:rsidR="00263003" w:rsidRPr="00495A08">
          <w:rPr>
            <w:rStyle w:val="Hyperlink"/>
            <w:noProof/>
          </w:rPr>
          <w:t>Hình 3. 1 Trang chủ</w:t>
        </w:r>
        <w:r w:rsidR="00263003">
          <w:rPr>
            <w:noProof/>
            <w:webHidden/>
          </w:rPr>
          <w:tab/>
        </w:r>
        <w:r w:rsidR="00263003">
          <w:rPr>
            <w:noProof/>
            <w:webHidden/>
          </w:rPr>
          <w:fldChar w:fldCharType="begin"/>
        </w:r>
        <w:r w:rsidR="00263003">
          <w:rPr>
            <w:noProof/>
            <w:webHidden/>
          </w:rPr>
          <w:instrText xml:space="preserve"> PAGEREF _Toc167906683 \h </w:instrText>
        </w:r>
        <w:r w:rsidR="00263003">
          <w:rPr>
            <w:noProof/>
            <w:webHidden/>
          </w:rPr>
        </w:r>
        <w:r w:rsidR="00263003">
          <w:rPr>
            <w:noProof/>
            <w:webHidden/>
          </w:rPr>
          <w:fldChar w:fldCharType="separate"/>
        </w:r>
        <w:r w:rsidR="0018784B">
          <w:rPr>
            <w:noProof/>
            <w:webHidden/>
          </w:rPr>
          <w:t>85</w:t>
        </w:r>
        <w:r w:rsidR="00263003">
          <w:rPr>
            <w:noProof/>
            <w:webHidden/>
          </w:rPr>
          <w:fldChar w:fldCharType="end"/>
        </w:r>
      </w:hyperlink>
    </w:p>
    <w:p w14:paraId="2E1A0AE5"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84" w:history="1">
        <w:r w:rsidR="00263003" w:rsidRPr="00495A08">
          <w:rPr>
            <w:rStyle w:val="Hyperlink"/>
            <w:noProof/>
          </w:rPr>
          <w:t>Hình 3. 2 Trang danh mục Son Môi</w:t>
        </w:r>
        <w:r w:rsidR="00263003">
          <w:rPr>
            <w:noProof/>
            <w:webHidden/>
          </w:rPr>
          <w:tab/>
        </w:r>
        <w:r w:rsidR="00263003">
          <w:rPr>
            <w:noProof/>
            <w:webHidden/>
          </w:rPr>
          <w:fldChar w:fldCharType="begin"/>
        </w:r>
        <w:r w:rsidR="00263003">
          <w:rPr>
            <w:noProof/>
            <w:webHidden/>
          </w:rPr>
          <w:instrText xml:space="preserve"> PAGEREF _Toc167906684 \h </w:instrText>
        </w:r>
        <w:r w:rsidR="00263003">
          <w:rPr>
            <w:noProof/>
            <w:webHidden/>
          </w:rPr>
        </w:r>
        <w:r w:rsidR="00263003">
          <w:rPr>
            <w:noProof/>
            <w:webHidden/>
          </w:rPr>
          <w:fldChar w:fldCharType="separate"/>
        </w:r>
        <w:r w:rsidR="0018784B">
          <w:rPr>
            <w:noProof/>
            <w:webHidden/>
          </w:rPr>
          <w:t>85</w:t>
        </w:r>
        <w:r w:rsidR="00263003">
          <w:rPr>
            <w:noProof/>
            <w:webHidden/>
          </w:rPr>
          <w:fldChar w:fldCharType="end"/>
        </w:r>
      </w:hyperlink>
    </w:p>
    <w:p w14:paraId="3820BAC0"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85" w:history="1">
        <w:r w:rsidR="00263003" w:rsidRPr="00495A08">
          <w:rPr>
            <w:rStyle w:val="Hyperlink"/>
            <w:noProof/>
          </w:rPr>
          <w:t>Hình 3. 3 Trang chi tiết sản phẩm</w:t>
        </w:r>
        <w:r w:rsidR="00263003">
          <w:rPr>
            <w:noProof/>
            <w:webHidden/>
          </w:rPr>
          <w:tab/>
        </w:r>
        <w:r w:rsidR="00263003">
          <w:rPr>
            <w:noProof/>
            <w:webHidden/>
          </w:rPr>
          <w:fldChar w:fldCharType="begin"/>
        </w:r>
        <w:r w:rsidR="00263003">
          <w:rPr>
            <w:noProof/>
            <w:webHidden/>
          </w:rPr>
          <w:instrText xml:space="preserve"> PAGEREF _Toc167906685 \h </w:instrText>
        </w:r>
        <w:r w:rsidR="00263003">
          <w:rPr>
            <w:noProof/>
            <w:webHidden/>
          </w:rPr>
        </w:r>
        <w:r w:rsidR="00263003">
          <w:rPr>
            <w:noProof/>
            <w:webHidden/>
          </w:rPr>
          <w:fldChar w:fldCharType="separate"/>
        </w:r>
        <w:r w:rsidR="0018784B">
          <w:rPr>
            <w:noProof/>
            <w:webHidden/>
          </w:rPr>
          <w:t>86</w:t>
        </w:r>
        <w:r w:rsidR="00263003">
          <w:rPr>
            <w:noProof/>
            <w:webHidden/>
          </w:rPr>
          <w:fldChar w:fldCharType="end"/>
        </w:r>
      </w:hyperlink>
    </w:p>
    <w:p w14:paraId="5AA91D22"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86" w:history="1">
        <w:r w:rsidR="00263003" w:rsidRPr="00495A08">
          <w:rPr>
            <w:rStyle w:val="Hyperlink"/>
            <w:noProof/>
          </w:rPr>
          <w:t>Hình 3. 4 Trang đăng nhập</w:t>
        </w:r>
        <w:r w:rsidR="00263003">
          <w:rPr>
            <w:noProof/>
            <w:webHidden/>
          </w:rPr>
          <w:tab/>
        </w:r>
        <w:r w:rsidR="00263003">
          <w:rPr>
            <w:noProof/>
            <w:webHidden/>
          </w:rPr>
          <w:fldChar w:fldCharType="begin"/>
        </w:r>
        <w:r w:rsidR="00263003">
          <w:rPr>
            <w:noProof/>
            <w:webHidden/>
          </w:rPr>
          <w:instrText xml:space="preserve"> PAGEREF _Toc167906686 \h </w:instrText>
        </w:r>
        <w:r w:rsidR="00263003">
          <w:rPr>
            <w:noProof/>
            <w:webHidden/>
          </w:rPr>
        </w:r>
        <w:r w:rsidR="00263003">
          <w:rPr>
            <w:noProof/>
            <w:webHidden/>
          </w:rPr>
          <w:fldChar w:fldCharType="separate"/>
        </w:r>
        <w:r w:rsidR="0018784B">
          <w:rPr>
            <w:noProof/>
            <w:webHidden/>
          </w:rPr>
          <w:t>86</w:t>
        </w:r>
        <w:r w:rsidR="00263003">
          <w:rPr>
            <w:noProof/>
            <w:webHidden/>
          </w:rPr>
          <w:fldChar w:fldCharType="end"/>
        </w:r>
      </w:hyperlink>
    </w:p>
    <w:p w14:paraId="24CF82D6"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87" w:history="1">
        <w:r w:rsidR="00263003" w:rsidRPr="00495A08">
          <w:rPr>
            <w:rStyle w:val="Hyperlink"/>
            <w:noProof/>
          </w:rPr>
          <w:t>Hình 3. 5 Trang quản lý tài khoản</w:t>
        </w:r>
        <w:r w:rsidR="00263003">
          <w:rPr>
            <w:noProof/>
            <w:webHidden/>
          </w:rPr>
          <w:tab/>
        </w:r>
        <w:r w:rsidR="00263003">
          <w:rPr>
            <w:noProof/>
            <w:webHidden/>
          </w:rPr>
          <w:fldChar w:fldCharType="begin"/>
        </w:r>
        <w:r w:rsidR="00263003">
          <w:rPr>
            <w:noProof/>
            <w:webHidden/>
          </w:rPr>
          <w:instrText xml:space="preserve"> PAGEREF _Toc167906687 \h </w:instrText>
        </w:r>
        <w:r w:rsidR="00263003">
          <w:rPr>
            <w:noProof/>
            <w:webHidden/>
          </w:rPr>
        </w:r>
        <w:r w:rsidR="00263003">
          <w:rPr>
            <w:noProof/>
            <w:webHidden/>
          </w:rPr>
          <w:fldChar w:fldCharType="separate"/>
        </w:r>
        <w:r w:rsidR="0018784B">
          <w:rPr>
            <w:noProof/>
            <w:webHidden/>
          </w:rPr>
          <w:t>87</w:t>
        </w:r>
        <w:r w:rsidR="00263003">
          <w:rPr>
            <w:noProof/>
            <w:webHidden/>
          </w:rPr>
          <w:fldChar w:fldCharType="end"/>
        </w:r>
      </w:hyperlink>
    </w:p>
    <w:p w14:paraId="47DB0B48"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88" w:history="1">
        <w:r w:rsidR="00263003" w:rsidRPr="00495A08">
          <w:rPr>
            <w:rStyle w:val="Hyperlink"/>
            <w:noProof/>
          </w:rPr>
          <w:t>Hình 3. 6 Trang quản lý bài viết</w:t>
        </w:r>
        <w:r w:rsidR="00263003">
          <w:rPr>
            <w:noProof/>
            <w:webHidden/>
          </w:rPr>
          <w:tab/>
        </w:r>
        <w:r w:rsidR="00263003">
          <w:rPr>
            <w:noProof/>
            <w:webHidden/>
          </w:rPr>
          <w:fldChar w:fldCharType="begin"/>
        </w:r>
        <w:r w:rsidR="00263003">
          <w:rPr>
            <w:noProof/>
            <w:webHidden/>
          </w:rPr>
          <w:instrText xml:space="preserve"> PAGEREF _Toc167906688 \h </w:instrText>
        </w:r>
        <w:r w:rsidR="00263003">
          <w:rPr>
            <w:noProof/>
            <w:webHidden/>
          </w:rPr>
        </w:r>
        <w:r w:rsidR="00263003">
          <w:rPr>
            <w:noProof/>
            <w:webHidden/>
          </w:rPr>
          <w:fldChar w:fldCharType="separate"/>
        </w:r>
        <w:r w:rsidR="0018784B">
          <w:rPr>
            <w:noProof/>
            <w:webHidden/>
          </w:rPr>
          <w:t>87</w:t>
        </w:r>
        <w:r w:rsidR="00263003">
          <w:rPr>
            <w:noProof/>
            <w:webHidden/>
          </w:rPr>
          <w:fldChar w:fldCharType="end"/>
        </w:r>
      </w:hyperlink>
    </w:p>
    <w:p w14:paraId="394CA432"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89" w:history="1">
        <w:r w:rsidR="00263003" w:rsidRPr="00495A08">
          <w:rPr>
            <w:rStyle w:val="Hyperlink"/>
            <w:noProof/>
          </w:rPr>
          <w:t>Hình 3. 7 Trang quản lý danh mục</w:t>
        </w:r>
        <w:r w:rsidR="00263003">
          <w:rPr>
            <w:noProof/>
            <w:webHidden/>
          </w:rPr>
          <w:tab/>
        </w:r>
        <w:r w:rsidR="00263003">
          <w:rPr>
            <w:noProof/>
            <w:webHidden/>
          </w:rPr>
          <w:fldChar w:fldCharType="begin"/>
        </w:r>
        <w:r w:rsidR="00263003">
          <w:rPr>
            <w:noProof/>
            <w:webHidden/>
          </w:rPr>
          <w:instrText xml:space="preserve"> PAGEREF _Toc167906689 \h </w:instrText>
        </w:r>
        <w:r w:rsidR="00263003">
          <w:rPr>
            <w:noProof/>
            <w:webHidden/>
          </w:rPr>
        </w:r>
        <w:r w:rsidR="00263003">
          <w:rPr>
            <w:noProof/>
            <w:webHidden/>
          </w:rPr>
          <w:fldChar w:fldCharType="separate"/>
        </w:r>
        <w:r w:rsidR="0018784B">
          <w:rPr>
            <w:noProof/>
            <w:webHidden/>
          </w:rPr>
          <w:t>88</w:t>
        </w:r>
        <w:r w:rsidR="00263003">
          <w:rPr>
            <w:noProof/>
            <w:webHidden/>
          </w:rPr>
          <w:fldChar w:fldCharType="end"/>
        </w:r>
      </w:hyperlink>
    </w:p>
    <w:p w14:paraId="4C43E03D" w14:textId="77777777" w:rsidR="00263003" w:rsidRDefault="00131FA8" w:rsidP="00263003">
      <w:pPr>
        <w:pStyle w:val="TableofFigures"/>
        <w:tabs>
          <w:tab w:val="right" w:leader="dot" w:pos="9062"/>
        </w:tabs>
        <w:spacing w:line="360" w:lineRule="auto"/>
        <w:rPr>
          <w:rFonts w:asciiTheme="minorHAnsi" w:eastAsiaTheme="minorEastAsia" w:hAnsiTheme="minorHAnsi"/>
          <w:noProof/>
          <w:kern w:val="0"/>
          <w:sz w:val="22"/>
          <w14:ligatures w14:val="none"/>
        </w:rPr>
      </w:pPr>
      <w:hyperlink w:anchor="_Toc167906690" w:history="1">
        <w:r w:rsidR="00263003" w:rsidRPr="00495A08">
          <w:rPr>
            <w:rStyle w:val="Hyperlink"/>
            <w:noProof/>
          </w:rPr>
          <w:t>Hình 3. 8 Trang quản lý liên hệ</w:t>
        </w:r>
        <w:r w:rsidR="00263003">
          <w:rPr>
            <w:noProof/>
            <w:webHidden/>
          </w:rPr>
          <w:tab/>
        </w:r>
        <w:r w:rsidR="00263003">
          <w:rPr>
            <w:noProof/>
            <w:webHidden/>
          </w:rPr>
          <w:fldChar w:fldCharType="begin"/>
        </w:r>
        <w:r w:rsidR="00263003">
          <w:rPr>
            <w:noProof/>
            <w:webHidden/>
          </w:rPr>
          <w:instrText xml:space="preserve"> PAGEREF _Toc167906690 \h </w:instrText>
        </w:r>
        <w:r w:rsidR="00263003">
          <w:rPr>
            <w:noProof/>
            <w:webHidden/>
          </w:rPr>
        </w:r>
        <w:r w:rsidR="00263003">
          <w:rPr>
            <w:noProof/>
            <w:webHidden/>
          </w:rPr>
          <w:fldChar w:fldCharType="separate"/>
        </w:r>
        <w:r w:rsidR="0018784B">
          <w:rPr>
            <w:noProof/>
            <w:webHidden/>
          </w:rPr>
          <w:t>88</w:t>
        </w:r>
        <w:r w:rsidR="00263003">
          <w:rPr>
            <w:noProof/>
            <w:webHidden/>
          </w:rPr>
          <w:fldChar w:fldCharType="end"/>
        </w:r>
      </w:hyperlink>
    </w:p>
    <w:p w14:paraId="4578786C" w14:textId="36F77207" w:rsidR="00DA20B0" w:rsidRDefault="00131FA8" w:rsidP="00263003">
      <w:pPr>
        <w:pStyle w:val="TableofFigures"/>
        <w:tabs>
          <w:tab w:val="right" w:leader="dot" w:pos="9062"/>
        </w:tabs>
        <w:spacing w:line="360" w:lineRule="auto"/>
        <w:rPr>
          <w:rFonts w:eastAsiaTheme="majorEastAsia" w:cs="Times New Roman"/>
          <w:b/>
          <w:color w:val="000000" w:themeColor="text1"/>
          <w:sz w:val="28"/>
          <w:szCs w:val="28"/>
        </w:rPr>
      </w:pPr>
      <w:hyperlink w:anchor="_Toc167906691" w:history="1">
        <w:r w:rsidR="00263003" w:rsidRPr="00495A08">
          <w:rPr>
            <w:rStyle w:val="Hyperlink"/>
            <w:noProof/>
          </w:rPr>
          <w:t>Hình 3. 9 Trang quản lý thống kê</w:t>
        </w:r>
        <w:r w:rsidR="00263003">
          <w:rPr>
            <w:noProof/>
            <w:webHidden/>
          </w:rPr>
          <w:tab/>
        </w:r>
        <w:r w:rsidR="00263003">
          <w:rPr>
            <w:noProof/>
            <w:webHidden/>
          </w:rPr>
          <w:fldChar w:fldCharType="begin"/>
        </w:r>
        <w:r w:rsidR="00263003">
          <w:rPr>
            <w:noProof/>
            <w:webHidden/>
          </w:rPr>
          <w:instrText xml:space="preserve"> PAGEREF _Toc167906691 \h </w:instrText>
        </w:r>
        <w:r w:rsidR="00263003">
          <w:rPr>
            <w:noProof/>
            <w:webHidden/>
          </w:rPr>
        </w:r>
        <w:r w:rsidR="00263003">
          <w:rPr>
            <w:noProof/>
            <w:webHidden/>
          </w:rPr>
          <w:fldChar w:fldCharType="separate"/>
        </w:r>
        <w:r w:rsidR="0018784B">
          <w:rPr>
            <w:noProof/>
            <w:webHidden/>
          </w:rPr>
          <w:t>89</w:t>
        </w:r>
        <w:r w:rsidR="00263003">
          <w:rPr>
            <w:noProof/>
            <w:webHidden/>
          </w:rPr>
          <w:fldChar w:fldCharType="end"/>
        </w:r>
      </w:hyperlink>
      <w:r w:rsidR="003D19C6" w:rsidRPr="001F4587">
        <w:rPr>
          <w:rFonts w:cs="Times New Roman"/>
          <w:color w:val="000000" w:themeColor="text1"/>
          <w:sz w:val="28"/>
          <w:szCs w:val="28"/>
        </w:rPr>
        <w:fldChar w:fldCharType="end"/>
      </w:r>
      <w:bookmarkStart w:id="12" w:name="_Toc167896188"/>
      <w:r w:rsidR="00DA20B0">
        <w:rPr>
          <w:rFonts w:cs="Times New Roman"/>
          <w:color w:val="000000" w:themeColor="text1"/>
          <w:sz w:val="28"/>
          <w:szCs w:val="28"/>
        </w:rPr>
        <w:br w:type="page"/>
      </w:r>
    </w:p>
    <w:p w14:paraId="3056666C" w14:textId="1333CE27" w:rsidR="002E01A2" w:rsidRDefault="0000369D" w:rsidP="00263003">
      <w:pPr>
        <w:pStyle w:val="Heading1"/>
      </w:pPr>
      <w:bookmarkStart w:id="13" w:name="_Toc167906564"/>
      <w:r w:rsidRPr="001F4587">
        <w:lastRenderedPageBreak/>
        <w:t>MỞ ĐẦU</w:t>
      </w:r>
      <w:bookmarkEnd w:id="12"/>
      <w:bookmarkEnd w:id="13"/>
    </w:p>
    <w:p w14:paraId="4E83BA6E" w14:textId="77777777" w:rsidR="00263003" w:rsidRPr="00263003" w:rsidRDefault="00263003" w:rsidP="00263003">
      <w:pPr>
        <w:rPr>
          <w:sz w:val="6"/>
        </w:rPr>
      </w:pPr>
    </w:p>
    <w:p w14:paraId="550CD9D4" w14:textId="78651554" w:rsidR="00992935" w:rsidRDefault="00992935" w:rsidP="006D3ECD">
      <w:pPr>
        <w:pStyle w:val="Heading2"/>
        <w:numPr>
          <w:ilvl w:val="0"/>
          <w:numId w:val="0"/>
        </w:numPr>
        <w:ind w:left="1440" w:hanging="1440"/>
      </w:pPr>
      <w:bookmarkStart w:id="14" w:name="_Toc167896189"/>
      <w:bookmarkStart w:id="15" w:name="_Toc167906565"/>
      <w:r w:rsidRPr="001F4587">
        <w:t>Lý do chọn đề tài</w:t>
      </w:r>
      <w:bookmarkEnd w:id="14"/>
      <w:bookmarkEnd w:id="15"/>
    </w:p>
    <w:p w14:paraId="690D74D4" w14:textId="77777777" w:rsidR="0000369D" w:rsidRPr="001F4587" w:rsidRDefault="0000369D" w:rsidP="00AF1DCC">
      <w:pPr>
        <w:pStyle w:val="NormalWeb"/>
        <w:spacing w:before="0" w:beforeAutospacing="0" w:after="41" w:afterAutospacing="0" w:line="360" w:lineRule="auto"/>
        <w:ind w:left="-5" w:firstLine="725"/>
        <w:jc w:val="both"/>
        <w:rPr>
          <w:color w:val="000000" w:themeColor="text1"/>
          <w:sz w:val="28"/>
          <w:szCs w:val="28"/>
        </w:rPr>
      </w:pPr>
      <w:r w:rsidRPr="001F4587">
        <w:rPr>
          <w:color w:val="000000" w:themeColor="text1"/>
          <w:sz w:val="28"/>
          <w:szCs w:val="28"/>
        </w:rPr>
        <w:t>Trong thời đại công nghệ ngày nay, việc kinh doanh và bán hàng trực tuyến mang lại nhiều lợi ích đáng kể cho các doanh nghiệp, người mua hàng. Đặc biệt trong thời điểm này, làm đẹp là một trong những nhu cầu không thể thiếu. Chính vì thế việc kinh doanh các mặt hàng về mỹ phẩm mang lại tiềm năng lớn cho doanh nghiệp. Bằng cách sử dụng website để bán hàng, bạn có thể tiếp cận một lượng khách hàng tiềm năng rộng lớn trên toàn thế giới mà không bị ràng buộc bởi vị trí địa lý. Việc bán hàng trực tuyến cũng giúp tiết kiệm chi phí vận hành cửa hàng truyền thống và tăng cường khả năng tiếp cận thị trường một cách linh hoạt và hiệu quả. Trước tình hình đó, việc áp dụng công nghệ thông tin vào quản lý, mua bán hàng dường như đã thay thế cho các phương thức mua bán hàng truyền thống, nổi bật lên như các sàn mua sắm trực tuyến như Lazada, Shopee,...</w:t>
      </w:r>
    </w:p>
    <w:p w14:paraId="4447C88D" w14:textId="77777777" w:rsidR="0000369D" w:rsidRPr="001F4587" w:rsidRDefault="0000369D" w:rsidP="009E33B3">
      <w:pPr>
        <w:pStyle w:val="NormalWeb"/>
        <w:spacing w:before="0" w:beforeAutospacing="0" w:after="41" w:afterAutospacing="0" w:line="360" w:lineRule="auto"/>
        <w:ind w:left="-5" w:firstLine="725"/>
        <w:jc w:val="both"/>
        <w:rPr>
          <w:color w:val="000000" w:themeColor="text1"/>
          <w:sz w:val="28"/>
          <w:szCs w:val="28"/>
        </w:rPr>
      </w:pPr>
      <w:r w:rsidRPr="001F4587">
        <w:rPr>
          <w:color w:val="000000" w:themeColor="text1"/>
          <w:sz w:val="28"/>
          <w:szCs w:val="28"/>
        </w:rPr>
        <w:t xml:space="preserve">Việc mua bán hàng trực tuyến trở nên là một nhu cầu vô cùng cần thiết cũng như vô cùng tiện lợi và gần như không thể thiếu trong thời đại này, đặc biệt là nhu cầu về làm đẹp. Chính vì vậy, việc hình thành nên nền tảng mua </w:t>
      </w:r>
      <w:r w:rsidR="000308EB" w:rsidRPr="001F4587">
        <w:rPr>
          <w:color w:val="000000" w:themeColor="text1"/>
          <w:sz w:val="28"/>
          <w:szCs w:val="28"/>
        </w:rPr>
        <w:t>các loại</w:t>
      </w:r>
      <w:r w:rsidRPr="001F4587">
        <w:rPr>
          <w:color w:val="000000" w:themeColor="text1"/>
          <w:sz w:val="28"/>
          <w:szCs w:val="28"/>
        </w:rPr>
        <w:t xml:space="preserve"> </w:t>
      </w:r>
      <w:r w:rsidR="000308EB" w:rsidRPr="001F4587">
        <w:rPr>
          <w:color w:val="000000" w:themeColor="text1"/>
          <w:sz w:val="28"/>
          <w:szCs w:val="28"/>
        </w:rPr>
        <w:t xml:space="preserve">mỹ phẩm về làm đẹp </w:t>
      </w:r>
      <w:r w:rsidRPr="001F4587">
        <w:rPr>
          <w:color w:val="000000" w:themeColor="text1"/>
          <w:sz w:val="28"/>
          <w:szCs w:val="28"/>
        </w:rPr>
        <w:t xml:space="preserve">trực tuyến cũng làm một trong những vấn đề cần được quan tâm lúc này. Việc xây dựng website </w:t>
      </w:r>
      <w:r w:rsidR="000308EB" w:rsidRPr="001F4587">
        <w:rPr>
          <w:color w:val="000000" w:themeColor="text1"/>
          <w:sz w:val="28"/>
          <w:szCs w:val="28"/>
        </w:rPr>
        <w:t xml:space="preserve">bán mỹ phẩm làm đẹp </w:t>
      </w:r>
      <w:r w:rsidRPr="001F4587">
        <w:rPr>
          <w:color w:val="000000" w:themeColor="text1"/>
          <w:sz w:val="28"/>
          <w:szCs w:val="28"/>
        </w:rPr>
        <w:t>góp phần giúp người dùng dễ dàng tìm hiểu và đặt mua trở nên dễ dàng, tiện lợi mà không cần phải trực tiếp đi ra những cửa tiệm để chọn lựa. </w:t>
      </w:r>
    </w:p>
    <w:p w14:paraId="10E59368" w14:textId="77777777" w:rsidR="0000369D" w:rsidRPr="001F4587" w:rsidRDefault="0000369D" w:rsidP="009E33B3">
      <w:pPr>
        <w:pStyle w:val="NormalWeb"/>
        <w:spacing w:before="0" w:beforeAutospacing="0" w:after="29" w:afterAutospacing="0" w:line="360" w:lineRule="auto"/>
        <w:ind w:left="-5" w:firstLine="725"/>
        <w:jc w:val="both"/>
        <w:rPr>
          <w:color w:val="000000" w:themeColor="text1"/>
          <w:sz w:val="28"/>
          <w:szCs w:val="28"/>
        </w:rPr>
      </w:pPr>
      <w:r w:rsidRPr="001F4587">
        <w:rPr>
          <w:color w:val="000000" w:themeColor="text1"/>
          <w:sz w:val="28"/>
          <w:szCs w:val="28"/>
        </w:rPr>
        <w:t> Sau khi tìm hiểu</w:t>
      </w:r>
      <w:r w:rsidR="000308EB" w:rsidRPr="001F4587">
        <w:rPr>
          <w:color w:val="000000" w:themeColor="text1"/>
          <w:sz w:val="28"/>
          <w:szCs w:val="28"/>
        </w:rPr>
        <w:t>, khảo sát thông qua các website về mỹ phẩm</w:t>
      </w:r>
      <w:r w:rsidRPr="001F4587">
        <w:rPr>
          <w:color w:val="000000" w:themeColor="text1"/>
          <w:sz w:val="28"/>
          <w:szCs w:val="28"/>
        </w:rPr>
        <w:t xml:space="preserve"> và dưới sự hướng dẫn của </w:t>
      </w:r>
      <w:r w:rsidRPr="001F4587">
        <w:rPr>
          <w:color w:val="000000" w:themeColor="text1"/>
          <w:sz w:val="28"/>
          <w:szCs w:val="28"/>
          <w:lang w:val="vi-VN"/>
        </w:rPr>
        <w:t>thầy TS.</w:t>
      </w:r>
      <w:r w:rsidRPr="001F4587">
        <w:rPr>
          <w:color w:val="000000" w:themeColor="text1"/>
          <w:sz w:val="28"/>
          <w:szCs w:val="28"/>
        </w:rPr>
        <w:t xml:space="preserve"> </w:t>
      </w:r>
      <w:r w:rsidRPr="001F4587">
        <w:rPr>
          <w:color w:val="000000" w:themeColor="text1"/>
          <w:sz w:val="28"/>
          <w:szCs w:val="28"/>
          <w:lang w:val="vi-VN"/>
        </w:rPr>
        <w:t>Nguyễn Ngọc Quang</w:t>
      </w:r>
      <w:r w:rsidRPr="001F4587">
        <w:rPr>
          <w:color w:val="000000" w:themeColor="text1"/>
          <w:sz w:val="28"/>
          <w:szCs w:val="28"/>
        </w:rPr>
        <w:t xml:space="preserve">, em đã phân tích và thiết kế </w:t>
      </w:r>
      <w:r w:rsidR="000308EB" w:rsidRPr="001F4587">
        <w:rPr>
          <w:color w:val="000000" w:themeColor="text1"/>
          <w:sz w:val="28"/>
          <w:szCs w:val="28"/>
        </w:rPr>
        <w:t xml:space="preserve">ra một </w:t>
      </w:r>
      <w:r w:rsidRPr="001F4587">
        <w:rPr>
          <w:iCs/>
          <w:color w:val="000000" w:themeColor="text1"/>
          <w:sz w:val="28"/>
          <w:szCs w:val="28"/>
        </w:rPr>
        <w:t>website bán mỹ phẩm sử dụng asp.net mô hình MVC</w:t>
      </w:r>
      <w:r w:rsidRPr="001F4587">
        <w:rPr>
          <w:b/>
          <w:bCs/>
          <w:color w:val="000000" w:themeColor="text1"/>
          <w:sz w:val="28"/>
          <w:szCs w:val="28"/>
        </w:rPr>
        <w:t>.</w:t>
      </w:r>
      <w:r w:rsidR="000308EB" w:rsidRPr="001F4587">
        <w:rPr>
          <w:b/>
          <w:bCs/>
          <w:color w:val="000000" w:themeColor="text1"/>
          <w:sz w:val="28"/>
          <w:szCs w:val="28"/>
        </w:rPr>
        <w:t xml:space="preserve"> </w:t>
      </w:r>
      <w:r w:rsidR="000308EB" w:rsidRPr="001F4587">
        <w:rPr>
          <w:bCs/>
          <w:color w:val="000000" w:themeColor="text1"/>
          <w:sz w:val="28"/>
          <w:szCs w:val="28"/>
        </w:rPr>
        <w:t>Sau khi tham khảo và nhận được nhiều lời góp ý em đã nhận ra rằng</w:t>
      </w:r>
      <w:r w:rsidR="000308EB" w:rsidRPr="001F4587">
        <w:rPr>
          <w:b/>
          <w:bCs/>
          <w:color w:val="000000" w:themeColor="text1"/>
          <w:sz w:val="28"/>
          <w:szCs w:val="28"/>
        </w:rPr>
        <w:t xml:space="preserve"> </w:t>
      </w:r>
      <w:r w:rsidRPr="001F4587">
        <w:rPr>
          <w:b/>
          <w:bCs/>
          <w:color w:val="000000" w:themeColor="text1"/>
          <w:sz w:val="28"/>
          <w:szCs w:val="28"/>
        </w:rPr>
        <w:t xml:space="preserve"> </w:t>
      </w:r>
      <w:r w:rsidR="000308EB" w:rsidRPr="001F4587">
        <w:rPr>
          <w:color w:val="000000" w:themeColor="text1"/>
          <w:sz w:val="28"/>
          <w:szCs w:val="28"/>
        </w:rPr>
        <w:t>đ</w:t>
      </w:r>
      <w:r w:rsidRPr="001F4587">
        <w:rPr>
          <w:color w:val="000000" w:themeColor="text1"/>
          <w:sz w:val="28"/>
          <w:szCs w:val="28"/>
        </w:rPr>
        <w:t xml:space="preserve">ể giúp khách hàng đặt mua được những món đồ theo ý thích của mình, trước hết cần có một hệ thống tốt, một website có các dữ liệu chính xác, các đánh giá tốt của người dùng. </w:t>
      </w:r>
    </w:p>
    <w:p w14:paraId="5254A983" w14:textId="77777777" w:rsidR="0000369D" w:rsidRPr="001F4587" w:rsidRDefault="0000369D" w:rsidP="009E33B3">
      <w:pPr>
        <w:pStyle w:val="NormalWeb"/>
        <w:spacing w:before="0" w:beforeAutospacing="0" w:after="200" w:afterAutospacing="0" w:line="360" w:lineRule="auto"/>
        <w:ind w:left="-5"/>
        <w:jc w:val="both"/>
        <w:rPr>
          <w:color w:val="000000" w:themeColor="text1"/>
          <w:sz w:val="28"/>
          <w:szCs w:val="28"/>
        </w:rPr>
      </w:pPr>
      <w:r w:rsidRPr="001F4587">
        <w:rPr>
          <w:color w:val="000000" w:themeColor="text1"/>
          <w:sz w:val="28"/>
          <w:szCs w:val="28"/>
        </w:rPr>
        <w:t> </w:t>
      </w:r>
      <w:r w:rsidRPr="001F4587">
        <w:rPr>
          <w:rStyle w:val="apple-tab-span"/>
          <w:rFonts w:eastAsiaTheme="majorEastAsia"/>
          <w:color w:val="000000" w:themeColor="text1"/>
          <w:sz w:val="28"/>
          <w:szCs w:val="28"/>
        </w:rPr>
        <w:tab/>
      </w:r>
      <w:r w:rsidRPr="001F4587">
        <w:rPr>
          <w:color w:val="000000" w:themeColor="text1"/>
          <w:sz w:val="28"/>
          <w:szCs w:val="28"/>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w:t>
      </w:r>
      <w:r w:rsidRPr="001F4587">
        <w:rPr>
          <w:color w:val="000000" w:themeColor="text1"/>
          <w:sz w:val="28"/>
          <w:szCs w:val="28"/>
        </w:rPr>
        <w:lastRenderedPageBreak/>
        <w:t xml:space="preserve">gian em học tập tại trường. Thầy giáo hướng dẫn đề tài – Tiến </w:t>
      </w:r>
      <w:r w:rsidRPr="001F4587">
        <w:rPr>
          <w:color w:val="000000" w:themeColor="text1"/>
          <w:sz w:val="28"/>
          <w:szCs w:val="28"/>
          <w:lang w:val="vi-VN"/>
        </w:rPr>
        <w:t>sĩ Nguyễn Ngọc Quang</w:t>
      </w:r>
      <w:r w:rsidRPr="001F4587">
        <w:rPr>
          <w:color w:val="000000" w:themeColor="text1"/>
          <w:sz w:val="28"/>
          <w:szCs w:val="28"/>
        </w:rPr>
        <w:t>, giảng viên Khoa Công nghệ Thông tin Trường Đại học Công Nghiệp Hà Nội - đã tận tụy hết lòng giúp đỡ, hướng dẫn, chỉ dạy tận tình để giúp em hoàn thành được đồ án .</w:t>
      </w:r>
    </w:p>
    <w:p w14:paraId="14F7F14A" w14:textId="63A689DE" w:rsidR="00992935" w:rsidRPr="001F4587" w:rsidRDefault="00992935" w:rsidP="006D3ECD">
      <w:pPr>
        <w:pStyle w:val="Heading2"/>
        <w:numPr>
          <w:ilvl w:val="0"/>
          <w:numId w:val="0"/>
        </w:numPr>
        <w:ind w:left="1440" w:hanging="1440"/>
      </w:pPr>
      <w:bookmarkStart w:id="16" w:name="_Toc167896190"/>
      <w:bookmarkStart w:id="17" w:name="_Toc167906566"/>
      <w:r w:rsidRPr="001F4587">
        <w:t>Mục tiêu đề tài</w:t>
      </w:r>
      <w:bookmarkEnd w:id="16"/>
      <w:bookmarkEnd w:id="17"/>
    </w:p>
    <w:p w14:paraId="06F0708A" w14:textId="77777777" w:rsidR="00992935" w:rsidRPr="001F4587" w:rsidRDefault="00992935" w:rsidP="00AF1DCC">
      <w:pPr>
        <w:tabs>
          <w:tab w:val="left" w:pos="851"/>
        </w:tabs>
        <w:spacing w:after="0" w:line="360" w:lineRule="auto"/>
        <w:ind w:firstLine="720"/>
        <w:rPr>
          <w:rFonts w:cs="Times New Roman"/>
          <w:color w:val="000000" w:themeColor="text1"/>
          <w:sz w:val="28"/>
          <w:szCs w:val="28"/>
        </w:rPr>
      </w:pPr>
      <w:r w:rsidRPr="001F4587">
        <w:rPr>
          <w:rFonts w:cs="Times New Roman"/>
          <w:color w:val="000000" w:themeColor="text1"/>
          <w:sz w:val="28"/>
          <w:szCs w:val="28"/>
        </w:rPr>
        <w:t>Đây là website nhằm bán hàng và giới thiệu các mặt hàng của cửa hàng đến tay người tiêu dùng, với các mặt hàng có thông tin chi tiết và giá cả phù hợp, chính xác. Website nhằm:</w:t>
      </w:r>
    </w:p>
    <w:p w14:paraId="511A0AA4" w14:textId="77777777" w:rsidR="00992935" w:rsidRPr="001F4587" w:rsidRDefault="00992935" w:rsidP="006D3ECD">
      <w:pPr>
        <w:pStyle w:val="ListParagraph"/>
        <w:numPr>
          <w:ilvl w:val="0"/>
          <w:numId w:val="1"/>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Giúp khách hàng:</w:t>
      </w:r>
    </w:p>
    <w:p w14:paraId="6F170B5E" w14:textId="77777777" w:rsidR="00992935" w:rsidRPr="001F4587" w:rsidRDefault="00992935" w:rsidP="006D3ECD">
      <w:pPr>
        <w:pStyle w:val="ListParagraph"/>
        <w:numPr>
          <w:ilvl w:val="0"/>
          <w:numId w:val="2"/>
        </w:numPr>
        <w:tabs>
          <w:tab w:val="left" w:pos="993"/>
        </w:tabs>
        <w:spacing w:after="0" w:line="360" w:lineRule="auto"/>
        <w:ind w:left="0" w:firstLine="720"/>
        <w:rPr>
          <w:rFonts w:cs="Times New Roman"/>
          <w:color w:val="000000" w:themeColor="text1"/>
          <w:sz w:val="28"/>
          <w:szCs w:val="28"/>
          <w:shd w:val="clear" w:color="auto" w:fill="FFFFFF"/>
        </w:rPr>
      </w:pPr>
      <w:r w:rsidRPr="001F4587">
        <w:rPr>
          <w:rFonts w:cs="Times New Roman"/>
          <w:color w:val="000000" w:themeColor="text1"/>
          <w:sz w:val="28"/>
          <w:szCs w:val="28"/>
          <w:shd w:val="clear" w:color="auto" w:fill="FFFFFF"/>
        </w:rPr>
        <w:t>Khách hàng dễ dàng tìm kiếm thông tin sản phẩm nhanh, hiệu quả đồng thời nhận được gợi ý các sản phẩm có liên quan phù hợp</w:t>
      </w:r>
    </w:p>
    <w:p w14:paraId="621C1486" w14:textId="77777777" w:rsidR="00992935" w:rsidRPr="001F4587" w:rsidRDefault="00992935" w:rsidP="006D3ECD">
      <w:pPr>
        <w:pStyle w:val="ListParagraph"/>
        <w:numPr>
          <w:ilvl w:val="0"/>
          <w:numId w:val="2"/>
        </w:numPr>
        <w:tabs>
          <w:tab w:val="left" w:pos="993"/>
        </w:tabs>
        <w:spacing w:after="0" w:line="360" w:lineRule="auto"/>
        <w:ind w:left="0" w:firstLine="720"/>
        <w:rPr>
          <w:rFonts w:cs="Times New Roman"/>
          <w:color w:val="000000" w:themeColor="text1"/>
          <w:sz w:val="28"/>
          <w:szCs w:val="28"/>
          <w:shd w:val="clear" w:color="auto" w:fill="FFFFFF"/>
        </w:rPr>
      </w:pPr>
      <w:r w:rsidRPr="001F4587">
        <w:rPr>
          <w:rFonts w:cs="Times New Roman"/>
          <w:color w:val="000000" w:themeColor="text1"/>
          <w:sz w:val="28"/>
          <w:szCs w:val="28"/>
          <w:shd w:val="clear" w:color="auto" w:fill="FFFFFF"/>
        </w:rPr>
        <w:t xml:space="preserve">Tiết kiệm thời gian đi lại, chỉ cần đặt hàng. Sản phẩm sẽ được giao đến tận nhà </w:t>
      </w:r>
    </w:p>
    <w:p w14:paraId="6A4C50CA" w14:textId="77777777" w:rsidR="00992935" w:rsidRPr="001F4587" w:rsidRDefault="00992935" w:rsidP="006D3ECD">
      <w:pPr>
        <w:pStyle w:val="ListParagraph"/>
        <w:numPr>
          <w:ilvl w:val="0"/>
          <w:numId w:val="2"/>
        </w:numPr>
        <w:tabs>
          <w:tab w:val="left" w:pos="993"/>
        </w:tabs>
        <w:spacing w:after="0" w:line="360" w:lineRule="auto"/>
        <w:ind w:left="0" w:firstLine="720"/>
        <w:rPr>
          <w:rFonts w:cs="Times New Roman"/>
          <w:color w:val="000000" w:themeColor="text1"/>
          <w:sz w:val="28"/>
          <w:szCs w:val="28"/>
          <w:shd w:val="clear" w:color="auto" w:fill="FFFFFF"/>
        </w:rPr>
      </w:pPr>
      <w:r w:rsidRPr="001F4587">
        <w:rPr>
          <w:rFonts w:cs="Times New Roman"/>
          <w:color w:val="000000" w:themeColor="text1"/>
          <w:sz w:val="28"/>
          <w:szCs w:val="28"/>
          <w:shd w:val="clear" w:color="auto" w:fill="FFFFFF"/>
        </w:rPr>
        <w:t>Linh hoạt mua sắm, có thể mua, đặt hàng trong bất kỳ thời gian nào. Không phụ thuộc vào việc đóng, mở cửa của cửa hàng</w:t>
      </w:r>
    </w:p>
    <w:p w14:paraId="0CC435BE" w14:textId="77777777" w:rsidR="00992935" w:rsidRPr="001F4587" w:rsidRDefault="00992935" w:rsidP="006D3ECD">
      <w:pPr>
        <w:pStyle w:val="ListParagraph"/>
        <w:numPr>
          <w:ilvl w:val="0"/>
          <w:numId w:val="2"/>
        </w:numPr>
        <w:tabs>
          <w:tab w:val="left" w:pos="993"/>
        </w:tabs>
        <w:spacing w:after="0" w:line="360" w:lineRule="auto"/>
        <w:ind w:left="0" w:firstLine="720"/>
        <w:rPr>
          <w:rFonts w:cs="Times New Roman"/>
          <w:color w:val="000000" w:themeColor="text1"/>
          <w:sz w:val="28"/>
          <w:szCs w:val="28"/>
          <w:shd w:val="clear" w:color="auto" w:fill="FFFFFF"/>
        </w:rPr>
      </w:pPr>
      <w:r w:rsidRPr="001F4587">
        <w:rPr>
          <w:rFonts w:cs="Times New Roman"/>
          <w:color w:val="000000" w:themeColor="text1"/>
          <w:sz w:val="28"/>
          <w:szCs w:val="28"/>
          <w:shd w:val="clear" w:color="auto" w:fill="FFFFFF"/>
        </w:rPr>
        <w:t>Có các chức năng tiện lợi như giỏ hàng, thống kê số lượng sản phẩm mà khách hàng chọn để thực hiện giao dịch mua bán, có thể dễ dàng thay đổi số lượng cần mua</w:t>
      </w:r>
    </w:p>
    <w:p w14:paraId="5E4E8420" w14:textId="77777777" w:rsidR="00992935" w:rsidRPr="00AF1DCC" w:rsidRDefault="00992935" w:rsidP="006D3ECD">
      <w:pPr>
        <w:pStyle w:val="ListParagraph"/>
        <w:numPr>
          <w:ilvl w:val="0"/>
          <w:numId w:val="2"/>
        </w:numPr>
        <w:tabs>
          <w:tab w:val="left" w:pos="993"/>
        </w:tabs>
        <w:spacing w:after="0" w:line="360" w:lineRule="auto"/>
        <w:ind w:left="0" w:firstLine="720"/>
        <w:rPr>
          <w:rFonts w:cs="Times New Roman"/>
          <w:color w:val="000000" w:themeColor="text1"/>
          <w:spacing w:val="-6"/>
          <w:sz w:val="28"/>
          <w:szCs w:val="28"/>
          <w:shd w:val="clear" w:color="auto" w:fill="FFFFFF"/>
        </w:rPr>
      </w:pPr>
      <w:r w:rsidRPr="00AF1DCC">
        <w:rPr>
          <w:rFonts w:cs="Times New Roman"/>
          <w:color w:val="000000" w:themeColor="text1"/>
          <w:spacing w:val="-6"/>
          <w:sz w:val="28"/>
          <w:szCs w:val="28"/>
          <w:shd w:val="clear" w:color="auto" w:fill="FFFFFF"/>
        </w:rPr>
        <w:t>Theo dõi đơn hàng của mình, gửi ý kiến đóng góp phản hồi cho cửa hàng</w:t>
      </w:r>
    </w:p>
    <w:p w14:paraId="052FB21F" w14:textId="77777777" w:rsidR="00992935" w:rsidRPr="001F4587" w:rsidRDefault="00992935" w:rsidP="006D3ECD">
      <w:pPr>
        <w:pStyle w:val="ListParagraph"/>
        <w:numPr>
          <w:ilvl w:val="0"/>
          <w:numId w:val="1"/>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shd w:val="clear" w:color="auto" w:fill="FFFFFF"/>
        </w:rPr>
        <w:t>Giúp người quản trị:</w:t>
      </w:r>
    </w:p>
    <w:p w14:paraId="11D0F15B" w14:textId="77777777" w:rsidR="00992935" w:rsidRPr="001F4587" w:rsidRDefault="00992935" w:rsidP="006D3ECD">
      <w:pPr>
        <w:pStyle w:val="ListParagraph"/>
        <w:numPr>
          <w:ilvl w:val="0"/>
          <w:numId w:val="3"/>
        </w:numPr>
        <w:tabs>
          <w:tab w:val="left" w:pos="993"/>
        </w:tabs>
        <w:spacing w:after="0" w:line="360" w:lineRule="auto"/>
        <w:ind w:left="0" w:firstLine="720"/>
        <w:rPr>
          <w:rFonts w:cs="Times New Roman"/>
          <w:color w:val="000000" w:themeColor="text1"/>
          <w:sz w:val="28"/>
          <w:szCs w:val="28"/>
          <w:shd w:val="clear" w:color="auto" w:fill="FFFFFF"/>
        </w:rPr>
      </w:pPr>
      <w:r w:rsidRPr="001F4587">
        <w:rPr>
          <w:rFonts w:cs="Times New Roman"/>
          <w:color w:val="000000" w:themeColor="text1"/>
          <w:sz w:val="28"/>
          <w:szCs w:val="28"/>
          <w:shd w:val="clear" w:color="auto" w:fill="FFFFFF"/>
        </w:rPr>
        <w:t xml:space="preserve">Trong vấn đề quản lý khách hàng, lượng người truy cập, quản lý thông tin, cũng như quản lý về nguồn tìm kiếm của khách hàng </w:t>
      </w:r>
    </w:p>
    <w:p w14:paraId="17C7FC57" w14:textId="77777777" w:rsidR="00992935" w:rsidRPr="001F4587" w:rsidRDefault="00992935" w:rsidP="006D3ECD">
      <w:pPr>
        <w:pStyle w:val="ListParagraph"/>
        <w:numPr>
          <w:ilvl w:val="0"/>
          <w:numId w:val="3"/>
        </w:numPr>
        <w:tabs>
          <w:tab w:val="left" w:pos="993"/>
        </w:tabs>
        <w:spacing w:after="0" w:line="360" w:lineRule="auto"/>
        <w:ind w:left="0" w:firstLine="720"/>
        <w:rPr>
          <w:rFonts w:cs="Times New Roman"/>
          <w:color w:val="000000" w:themeColor="text1"/>
          <w:sz w:val="28"/>
          <w:szCs w:val="28"/>
          <w:shd w:val="clear" w:color="auto" w:fill="FFFFFF"/>
        </w:rPr>
      </w:pPr>
      <w:r w:rsidRPr="001F4587">
        <w:rPr>
          <w:rFonts w:cs="Times New Roman"/>
          <w:color w:val="000000" w:themeColor="text1"/>
          <w:sz w:val="28"/>
          <w:szCs w:val="28"/>
          <w:shd w:val="clear" w:color="auto" w:fill="FFFFFF"/>
        </w:rPr>
        <w:t>Quản lý lượng hàng, doanh thu một cách chính xác và có thể kiểm soát từ xa</w:t>
      </w:r>
    </w:p>
    <w:p w14:paraId="6E2845A2" w14:textId="77777777" w:rsidR="00992935" w:rsidRPr="001F4587" w:rsidRDefault="00992935" w:rsidP="006D3ECD">
      <w:pPr>
        <w:pStyle w:val="ListParagraph"/>
        <w:numPr>
          <w:ilvl w:val="0"/>
          <w:numId w:val="3"/>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shd w:val="clear" w:color="auto" w:fill="FFFFFF"/>
        </w:rPr>
        <w:t>Thêm, sửa, xóa thông tin sản phẩm và thông tin khách hàng, kiểm tra và xử lý đơn hàng</w:t>
      </w:r>
    </w:p>
    <w:p w14:paraId="1A044241" w14:textId="7726008D" w:rsidR="008E1D90" w:rsidRPr="001F4587" w:rsidRDefault="008E1D90" w:rsidP="006D3ECD">
      <w:pPr>
        <w:pStyle w:val="Heading2"/>
        <w:numPr>
          <w:ilvl w:val="0"/>
          <w:numId w:val="0"/>
        </w:numPr>
        <w:ind w:left="1440" w:hanging="1440"/>
        <w:rPr>
          <w:lang w:val="vi-VN"/>
        </w:rPr>
      </w:pPr>
      <w:bookmarkStart w:id="18" w:name="_Toc167896191"/>
      <w:bookmarkStart w:id="19" w:name="_Toc167906567"/>
      <w:r w:rsidRPr="001F4587">
        <w:rPr>
          <w:lang w:val="vi-VN"/>
        </w:rPr>
        <w:t>Tên đề tài</w:t>
      </w:r>
      <w:bookmarkEnd w:id="18"/>
      <w:bookmarkEnd w:id="19"/>
    </w:p>
    <w:p w14:paraId="306E6865" w14:textId="77777777" w:rsidR="008E1D90" w:rsidRPr="001F4587" w:rsidRDefault="008E1D90" w:rsidP="00AF1DCC">
      <w:pPr>
        <w:tabs>
          <w:tab w:val="left" w:pos="851"/>
          <w:tab w:val="left" w:pos="993"/>
        </w:tabs>
        <w:spacing w:after="0" w:line="360" w:lineRule="auto"/>
        <w:ind w:firstLine="720"/>
        <w:rPr>
          <w:rFonts w:cs="Times New Roman"/>
          <w:color w:val="000000" w:themeColor="text1"/>
          <w:sz w:val="28"/>
          <w:szCs w:val="28"/>
          <w:lang w:val="vi-VN"/>
        </w:rPr>
      </w:pPr>
      <w:r w:rsidRPr="001F4587">
        <w:rPr>
          <w:rFonts w:cs="Times New Roman"/>
          <w:color w:val="000000" w:themeColor="text1"/>
          <w:sz w:val="28"/>
          <w:szCs w:val="28"/>
          <w:lang w:val="vi-VN"/>
        </w:rPr>
        <w:t>Xây dựng website bán mỹ phẩm sử dụng asp.net mô hình MVC</w:t>
      </w:r>
    </w:p>
    <w:p w14:paraId="38D8B8DF" w14:textId="27D76DBF" w:rsidR="00992935" w:rsidRPr="0094605F" w:rsidRDefault="00992935" w:rsidP="006D3ECD">
      <w:pPr>
        <w:pStyle w:val="Heading2"/>
        <w:numPr>
          <w:ilvl w:val="0"/>
          <w:numId w:val="0"/>
        </w:numPr>
        <w:ind w:left="1440" w:hanging="1440"/>
        <w:rPr>
          <w:lang w:val="vi-VN"/>
        </w:rPr>
      </w:pPr>
      <w:bookmarkStart w:id="20" w:name="_Toc167896192"/>
      <w:bookmarkStart w:id="21" w:name="_Toc167906568"/>
      <w:r w:rsidRPr="0094605F">
        <w:rPr>
          <w:lang w:val="vi-VN"/>
        </w:rPr>
        <w:lastRenderedPageBreak/>
        <w:t>Bố cục đề tài</w:t>
      </w:r>
      <w:bookmarkEnd w:id="20"/>
      <w:bookmarkEnd w:id="21"/>
    </w:p>
    <w:p w14:paraId="6D3903BF" w14:textId="77777777" w:rsidR="00992935" w:rsidRPr="0094605F" w:rsidRDefault="00992935" w:rsidP="00AF1DCC">
      <w:pPr>
        <w:pStyle w:val="NoSpacing"/>
        <w:tabs>
          <w:tab w:val="left" w:pos="851"/>
        </w:tabs>
        <w:spacing w:line="360" w:lineRule="auto"/>
        <w:ind w:firstLine="720"/>
        <w:rPr>
          <w:rFonts w:cs="Times New Roman"/>
          <w:color w:val="000000" w:themeColor="text1"/>
          <w:sz w:val="28"/>
          <w:szCs w:val="28"/>
          <w:lang w:val="vi-VN"/>
        </w:rPr>
      </w:pPr>
      <w:r w:rsidRPr="0094605F">
        <w:rPr>
          <w:rFonts w:cs="Times New Roman"/>
          <w:color w:val="000000" w:themeColor="text1"/>
          <w:sz w:val="28"/>
          <w:szCs w:val="28"/>
          <w:lang w:val="vi-VN"/>
        </w:rPr>
        <w:t>Báo cáo này gồm các nội dung chính sau:</w:t>
      </w:r>
    </w:p>
    <w:p w14:paraId="541D97D2" w14:textId="2654A830" w:rsidR="004509E4" w:rsidRPr="0094605F" w:rsidRDefault="004509E4" w:rsidP="00AF1DCC">
      <w:pPr>
        <w:tabs>
          <w:tab w:val="left" w:pos="851"/>
        </w:tabs>
        <w:spacing w:after="0" w:line="360" w:lineRule="auto"/>
        <w:ind w:firstLine="720"/>
        <w:rPr>
          <w:rFonts w:cs="Times New Roman"/>
          <w:color w:val="000000" w:themeColor="text1"/>
          <w:sz w:val="28"/>
          <w:szCs w:val="28"/>
          <w:lang w:val="vi-VN"/>
        </w:rPr>
      </w:pPr>
      <w:bookmarkStart w:id="22" w:name="_Toc167203407"/>
      <w:r w:rsidRPr="0094605F">
        <w:rPr>
          <w:rFonts w:cs="Times New Roman"/>
          <w:color w:val="000000" w:themeColor="text1"/>
          <w:sz w:val="28"/>
          <w:szCs w:val="28"/>
          <w:lang w:val="vi-VN"/>
        </w:rPr>
        <w:t xml:space="preserve">- Chương 1: Tổng quan về hệ thống website bán đồ mỹ phẩm </w:t>
      </w:r>
    </w:p>
    <w:p w14:paraId="0E564555" w14:textId="289214B6" w:rsidR="004509E4" w:rsidRPr="00483250" w:rsidRDefault="004509E4">
      <w:pPr>
        <w:pStyle w:val="ListParagraph"/>
        <w:numPr>
          <w:ilvl w:val="0"/>
          <w:numId w:val="149"/>
        </w:numPr>
        <w:tabs>
          <w:tab w:val="left" w:pos="851"/>
        </w:tabs>
        <w:spacing w:after="0" w:line="360" w:lineRule="auto"/>
        <w:rPr>
          <w:rFonts w:cs="Times New Roman"/>
          <w:color w:val="000000" w:themeColor="text1"/>
          <w:sz w:val="28"/>
          <w:szCs w:val="28"/>
          <w:rPrChange w:id="23" w:author="Administrator" w:date="2024-06-01T08:33:00Z">
            <w:rPr/>
          </w:rPrChange>
        </w:rPr>
        <w:pPrChange w:id="24" w:author="Administrator" w:date="2024-06-01T08:33:00Z">
          <w:pPr>
            <w:numPr>
              <w:ilvl w:val="1"/>
              <w:numId w:val="140"/>
            </w:numPr>
            <w:tabs>
              <w:tab w:val="left" w:pos="851"/>
            </w:tabs>
            <w:spacing w:after="0" w:line="360" w:lineRule="auto"/>
            <w:ind w:left="644" w:firstLine="720"/>
            <w:contextualSpacing/>
          </w:pPr>
        </w:pPrChange>
      </w:pPr>
      <w:r w:rsidRPr="00483250">
        <w:rPr>
          <w:rFonts w:cs="Times New Roman"/>
          <w:color w:val="000000" w:themeColor="text1"/>
          <w:sz w:val="28"/>
          <w:szCs w:val="28"/>
          <w:rPrChange w:id="25" w:author="Administrator" w:date="2024-06-01T08:33:00Z">
            <w:rPr/>
          </w:rPrChange>
        </w:rPr>
        <w:t>Giới thiệu về ASP.NET MVC</w:t>
      </w:r>
    </w:p>
    <w:p w14:paraId="1EAE92E4" w14:textId="2A8795FE" w:rsidR="004509E4" w:rsidRPr="00483250" w:rsidRDefault="004509E4">
      <w:pPr>
        <w:pStyle w:val="ListParagraph"/>
        <w:numPr>
          <w:ilvl w:val="0"/>
          <w:numId w:val="149"/>
        </w:numPr>
        <w:tabs>
          <w:tab w:val="left" w:pos="851"/>
        </w:tabs>
        <w:spacing w:after="0" w:line="360" w:lineRule="auto"/>
        <w:rPr>
          <w:rFonts w:cs="Times New Roman"/>
          <w:color w:val="000000" w:themeColor="text1"/>
          <w:sz w:val="28"/>
          <w:szCs w:val="28"/>
          <w:rPrChange w:id="26" w:author="Administrator" w:date="2024-06-01T08:33:00Z">
            <w:rPr/>
          </w:rPrChange>
        </w:rPr>
        <w:pPrChange w:id="27" w:author="Administrator" w:date="2024-06-01T08:33:00Z">
          <w:pPr>
            <w:numPr>
              <w:ilvl w:val="1"/>
              <w:numId w:val="140"/>
            </w:numPr>
            <w:tabs>
              <w:tab w:val="left" w:pos="851"/>
            </w:tabs>
            <w:spacing w:after="0" w:line="360" w:lineRule="auto"/>
            <w:ind w:left="644" w:firstLine="720"/>
            <w:contextualSpacing/>
          </w:pPr>
        </w:pPrChange>
      </w:pPr>
      <w:r w:rsidRPr="00483250">
        <w:rPr>
          <w:rFonts w:cs="Times New Roman"/>
          <w:color w:val="000000" w:themeColor="text1"/>
          <w:sz w:val="28"/>
          <w:szCs w:val="28"/>
          <w:rPrChange w:id="28" w:author="Administrator" w:date="2024-06-01T08:33:00Z">
            <w:rPr/>
          </w:rPrChange>
        </w:rPr>
        <w:t>Giới thiệu công nghệ áp dụng trong phát triển website</w:t>
      </w:r>
    </w:p>
    <w:p w14:paraId="31EC9E4A" w14:textId="7CE4E236" w:rsidR="00346E93" w:rsidRPr="00346E93" w:rsidRDefault="004509E4" w:rsidP="00AF1DCC">
      <w:pPr>
        <w:tabs>
          <w:tab w:val="left" w:pos="851"/>
        </w:tabs>
        <w:spacing w:after="0" w:line="360" w:lineRule="auto"/>
        <w:ind w:firstLine="720"/>
        <w:contextualSpacing/>
        <w:rPr>
          <w:rFonts w:cs="Times New Roman"/>
          <w:color w:val="000000" w:themeColor="text1"/>
          <w:sz w:val="28"/>
          <w:szCs w:val="28"/>
        </w:rPr>
      </w:pPr>
      <w:r w:rsidRPr="001F4587">
        <w:rPr>
          <w:rFonts w:cs="Times New Roman"/>
          <w:color w:val="000000" w:themeColor="text1"/>
          <w:sz w:val="28"/>
          <w:szCs w:val="28"/>
        </w:rPr>
        <w:t xml:space="preserve">- Chương 2: Phân tích và thiết kế hệ thống </w:t>
      </w:r>
    </w:p>
    <w:p w14:paraId="3AC0E331" w14:textId="6F268570" w:rsidR="00346E93" w:rsidRPr="00483250" w:rsidRDefault="00346E93">
      <w:pPr>
        <w:pStyle w:val="ListParagraph"/>
        <w:numPr>
          <w:ilvl w:val="0"/>
          <w:numId w:val="150"/>
        </w:numPr>
        <w:tabs>
          <w:tab w:val="left" w:pos="851"/>
        </w:tabs>
        <w:spacing w:after="0" w:line="360" w:lineRule="auto"/>
        <w:rPr>
          <w:rFonts w:cs="Times New Roman"/>
          <w:color w:val="000000" w:themeColor="text1"/>
          <w:sz w:val="28"/>
          <w:szCs w:val="28"/>
          <w:rPrChange w:id="29" w:author="Administrator" w:date="2024-06-01T08:33:00Z">
            <w:rPr/>
          </w:rPrChange>
        </w:rPr>
        <w:pPrChange w:id="30" w:author="Administrator" w:date="2024-06-01T08:33:00Z">
          <w:pPr>
            <w:numPr>
              <w:ilvl w:val="1"/>
              <w:numId w:val="140"/>
            </w:numPr>
            <w:tabs>
              <w:tab w:val="left" w:pos="851"/>
            </w:tabs>
            <w:spacing w:after="0" w:line="360" w:lineRule="auto"/>
            <w:ind w:left="644" w:firstLine="720"/>
            <w:contextualSpacing/>
          </w:pPr>
        </w:pPrChange>
      </w:pPr>
      <w:r w:rsidRPr="00483250">
        <w:rPr>
          <w:rFonts w:cs="Times New Roman"/>
          <w:color w:val="000000" w:themeColor="text1"/>
          <w:sz w:val="28"/>
          <w:szCs w:val="28"/>
          <w:rPrChange w:id="31" w:author="Administrator" w:date="2024-06-01T08:33:00Z">
            <w:rPr/>
          </w:rPrChange>
        </w:rPr>
        <w:t>Tổng quan hệ thống</w:t>
      </w:r>
    </w:p>
    <w:p w14:paraId="589A16BD" w14:textId="73C72AC6" w:rsidR="004509E4" w:rsidRPr="00483250" w:rsidRDefault="004509E4">
      <w:pPr>
        <w:pStyle w:val="ListParagraph"/>
        <w:numPr>
          <w:ilvl w:val="0"/>
          <w:numId w:val="150"/>
        </w:numPr>
        <w:tabs>
          <w:tab w:val="left" w:pos="851"/>
        </w:tabs>
        <w:spacing w:after="0" w:line="360" w:lineRule="auto"/>
        <w:rPr>
          <w:rFonts w:cs="Times New Roman"/>
          <w:color w:val="000000" w:themeColor="text1"/>
          <w:sz w:val="28"/>
          <w:szCs w:val="28"/>
          <w:rPrChange w:id="32" w:author="Administrator" w:date="2024-06-01T08:33:00Z">
            <w:rPr/>
          </w:rPrChange>
        </w:rPr>
        <w:pPrChange w:id="33" w:author="Administrator" w:date="2024-06-01T08:33:00Z">
          <w:pPr>
            <w:numPr>
              <w:ilvl w:val="1"/>
              <w:numId w:val="140"/>
            </w:numPr>
            <w:tabs>
              <w:tab w:val="left" w:pos="851"/>
            </w:tabs>
            <w:spacing w:after="0" w:line="360" w:lineRule="auto"/>
            <w:ind w:left="644" w:firstLine="720"/>
            <w:contextualSpacing/>
          </w:pPr>
        </w:pPrChange>
      </w:pPr>
      <w:r w:rsidRPr="00483250">
        <w:rPr>
          <w:rFonts w:cs="Times New Roman"/>
          <w:color w:val="000000" w:themeColor="text1"/>
          <w:sz w:val="28"/>
          <w:szCs w:val="28"/>
          <w:rPrChange w:id="34" w:author="Administrator" w:date="2024-06-01T08:33:00Z">
            <w:rPr/>
          </w:rPrChange>
        </w:rPr>
        <w:t>Sơ đồ use case tổng quan</w:t>
      </w:r>
    </w:p>
    <w:p w14:paraId="2A6729D4" w14:textId="77777777" w:rsidR="004509E4" w:rsidRPr="00483250" w:rsidRDefault="004509E4">
      <w:pPr>
        <w:pStyle w:val="ListParagraph"/>
        <w:numPr>
          <w:ilvl w:val="0"/>
          <w:numId w:val="150"/>
        </w:numPr>
        <w:tabs>
          <w:tab w:val="left" w:pos="851"/>
        </w:tabs>
        <w:spacing w:after="0" w:line="360" w:lineRule="auto"/>
        <w:rPr>
          <w:rFonts w:cs="Times New Roman"/>
          <w:color w:val="000000" w:themeColor="text1"/>
          <w:sz w:val="28"/>
          <w:szCs w:val="28"/>
          <w:rPrChange w:id="35" w:author="Administrator" w:date="2024-06-01T08:33:00Z">
            <w:rPr/>
          </w:rPrChange>
        </w:rPr>
        <w:pPrChange w:id="36" w:author="Administrator" w:date="2024-06-01T08:33:00Z">
          <w:pPr>
            <w:numPr>
              <w:ilvl w:val="1"/>
              <w:numId w:val="140"/>
            </w:numPr>
            <w:tabs>
              <w:tab w:val="left" w:pos="851"/>
            </w:tabs>
            <w:spacing w:after="0" w:line="360" w:lineRule="auto"/>
            <w:ind w:left="644" w:firstLine="720"/>
            <w:contextualSpacing/>
          </w:pPr>
        </w:pPrChange>
      </w:pPr>
      <w:r w:rsidRPr="00483250">
        <w:rPr>
          <w:rFonts w:cs="Times New Roman"/>
          <w:color w:val="000000" w:themeColor="text1"/>
          <w:sz w:val="28"/>
          <w:szCs w:val="28"/>
          <w:rPrChange w:id="37" w:author="Administrator" w:date="2024-06-01T08:33:00Z">
            <w:rPr/>
          </w:rPrChange>
        </w:rPr>
        <w:t>Thiết kế hệ thống website</w:t>
      </w:r>
    </w:p>
    <w:p w14:paraId="52BC6356" w14:textId="77777777" w:rsidR="004509E4" w:rsidRPr="00483250" w:rsidRDefault="004509E4">
      <w:pPr>
        <w:pStyle w:val="ListParagraph"/>
        <w:numPr>
          <w:ilvl w:val="0"/>
          <w:numId w:val="150"/>
        </w:numPr>
        <w:tabs>
          <w:tab w:val="left" w:pos="851"/>
        </w:tabs>
        <w:spacing w:after="0" w:line="360" w:lineRule="auto"/>
        <w:rPr>
          <w:rFonts w:cs="Times New Roman"/>
          <w:color w:val="000000" w:themeColor="text1"/>
          <w:sz w:val="28"/>
          <w:szCs w:val="28"/>
          <w:rPrChange w:id="38" w:author="Administrator" w:date="2024-06-01T08:33:00Z">
            <w:rPr/>
          </w:rPrChange>
        </w:rPr>
        <w:pPrChange w:id="39" w:author="Administrator" w:date="2024-06-01T08:33:00Z">
          <w:pPr>
            <w:numPr>
              <w:ilvl w:val="1"/>
              <w:numId w:val="140"/>
            </w:numPr>
            <w:tabs>
              <w:tab w:val="left" w:pos="851"/>
            </w:tabs>
            <w:spacing w:after="0" w:line="360" w:lineRule="auto"/>
            <w:ind w:left="644" w:firstLine="720"/>
            <w:contextualSpacing/>
          </w:pPr>
        </w:pPrChange>
      </w:pPr>
      <w:r w:rsidRPr="00483250">
        <w:rPr>
          <w:rFonts w:cs="Times New Roman"/>
          <w:color w:val="000000" w:themeColor="text1"/>
          <w:sz w:val="28"/>
          <w:szCs w:val="28"/>
          <w:rPrChange w:id="40" w:author="Administrator" w:date="2024-06-01T08:33:00Z">
            <w:rPr/>
          </w:rPrChange>
        </w:rPr>
        <w:t>Thiết kế cơ sở dữ liệu</w:t>
      </w:r>
    </w:p>
    <w:p w14:paraId="203BB25C" w14:textId="77777777" w:rsidR="004509E4" w:rsidRPr="001F4587" w:rsidRDefault="004509E4" w:rsidP="00AF1DCC">
      <w:pPr>
        <w:tabs>
          <w:tab w:val="left" w:pos="851"/>
        </w:tabs>
        <w:spacing w:after="0" w:line="360" w:lineRule="auto"/>
        <w:ind w:firstLine="720"/>
        <w:rPr>
          <w:rFonts w:cs="Times New Roman"/>
          <w:color w:val="000000" w:themeColor="text1"/>
          <w:sz w:val="28"/>
          <w:szCs w:val="28"/>
        </w:rPr>
      </w:pPr>
      <w:r w:rsidRPr="001F4587">
        <w:rPr>
          <w:rFonts w:cs="Times New Roman"/>
          <w:color w:val="000000" w:themeColor="text1"/>
          <w:sz w:val="28"/>
          <w:szCs w:val="28"/>
        </w:rPr>
        <w:t>- Chương 3: Kết quả thực nghiệm và kiểm thử</w:t>
      </w:r>
    </w:p>
    <w:p w14:paraId="2D363E47" w14:textId="77777777" w:rsidR="004509E4" w:rsidRPr="00483250" w:rsidRDefault="004509E4">
      <w:pPr>
        <w:pStyle w:val="ListParagraph"/>
        <w:numPr>
          <w:ilvl w:val="0"/>
          <w:numId w:val="151"/>
        </w:numPr>
        <w:tabs>
          <w:tab w:val="left" w:pos="851"/>
        </w:tabs>
        <w:spacing w:after="0" w:line="360" w:lineRule="auto"/>
        <w:rPr>
          <w:rFonts w:cs="Times New Roman"/>
          <w:color w:val="000000" w:themeColor="text1"/>
          <w:sz w:val="28"/>
          <w:szCs w:val="28"/>
          <w:rPrChange w:id="41" w:author="Administrator" w:date="2024-06-01T08:33:00Z">
            <w:rPr/>
          </w:rPrChange>
        </w:rPr>
        <w:pPrChange w:id="42" w:author="Administrator" w:date="2024-06-01T08:33:00Z">
          <w:pPr>
            <w:pStyle w:val="ListParagraph"/>
            <w:numPr>
              <w:numId w:val="141"/>
            </w:numPr>
            <w:tabs>
              <w:tab w:val="left" w:pos="851"/>
            </w:tabs>
            <w:spacing w:after="0" w:line="360" w:lineRule="auto"/>
            <w:ind w:left="0" w:firstLine="720"/>
          </w:pPr>
        </w:pPrChange>
      </w:pPr>
      <w:r w:rsidRPr="00483250">
        <w:rPr>
          <w:rFonts w:cs="Times New Roman"/>
          <w:color w:val="000000" w:themeColor="text1"/>
          <w:sz w:val="28"/>
          <w:szCs w:val="28"/>
          <w:rPrChange w:id="43" w:author="Administrator" w:date="2024-06-01T08:33:00Z">
            <w:rPr/>
          </w:rPrChange>
        </w:rPr>
        <w:t>Kết quả thực nghiệm</w:t>
      </w:r>
    </w:p>
    <w:p w14:paraId="14FFEEE1" w14:textId="4BAD0513" w:rsidR="004509E4" w:rsidRPr="00483250" w:rsidRDefault="004509E4">
      <w:pPr>
        <w:pStyle w:val="ListParagraph"/>
        <w:numPr>
          <w:ilvl w:val="0"/>
          <w:numId w:val="151"/>
        </w:numPr>
        <w:tabs>
          <w:tab w:val="left" w:pos="851"/>
        </w:tabs>
        <w:spacing w:after="0" w:line="360" w:lineRule="auto"/>
        <w:rPr>
          <w:rFonts w:cs="Times New Roman"/>
          <w:color w:val="000000" w:themeColor="text1"/>
          <w:sz w:val="28"/>
          <w:szCs w:val="28"/>
          <w:rPrChange w:id="44" w:author="Administrator" w:date="2024-06-01T08:34:00Z">
            <w:rPr/>
          </w:rPrChange>
        </w:rPr>
        <w:pPrChange w:id="45" w:author="Administrator" w:date="2024-06-01T08:34:00Z">
          <w:pPr>
            <w:pStyle w:val="ListParagraph"/>
            <w:numPr>
              <w:numId w:val="141"/>
            </w:numPr>
            <w:tabs>
              <w:tab w:val="left" w:pos="851"/>
            </w:tabs>
            <w:spacing w:after="0" w:line="360" w:lineRule="auto"/>
            <w:ind w:left="0" w:firstLine="720"/>
          </w:pPr>
        </w:pPrChange>
      </w:pPr>
      <w:r w:rsidRPr="00483250">
        <w:rPr>
          <w:rFonts w:cs="Times New Roman"/>
          <w:color w:val="000000" w:themeColor="text1"/>
          <w:sz w:val="28"/>
          <w:szCs w:val="28"/>
          <w:rPrChange w:id="46" w:author="Administrator" w:date="2024-06-01T08:34:00Z">
            <w:rPr/>
          </w:rPrChange>
        </w:rPr>
        <w:t>Kết quả kiểm thử</w:t>
      </w:r>
    </w:p>
    <w:p w14:paraId="1304941F" w14:textId="77777777" w:rsidR="00AF1DCC" w:rsidRDefault="00AF1DCC">
      <w:pPr>
        <w:spacing w:line="259" w:lineRule="auto"/>
        <w:jc w:val="left"/>
        <w:rPr>
          <w:rFonts w:eastAsiaTheme="majorEastAsia" w:cs="Times New Roman"/>
          <w:b/>
          <w:color w:val="000000" w:themeColor="text1"/>
          <w:sz w:val="28"/>
          <w:szCs w:val="28"/>
        </w:rPr>
      </w:pPr>
      <w:bookmarkStart w:id="47" w:name="_Toc167656208"/>
      <w:bookmarkStart w:id="48" w:name="_Toc167896193"/>
      <w:r>
        <w:rPr>
          <w:rFonts w:cs="Times New Roman"/>
          <w:color w:val="000000" w:themeColor="text1"/>
          <w:sz w:val="28"/>
          <w:szCs w:val="28"/>
        </w:rPr>
        <w:br w:type="page"/>
      </w:r>
    </w:p>
    <w:p w14:paraId="29CF7F4C" w14:textId="1BA48EBC" w:rsidR="00C45B86" w:rsidRDefault="00C45B86" w:rsidP="00263003">
      <w:pPr>
        <w:pStyle w:val="Heading1"/>
      </w:pPr>
      <w:bookmarkStart w:id="49" w:name="_Toc167906569"/>
      <w:r w:rsidRPr="001F4587">
        <w:lastRenderedPageBreak/>
        <w:t>LỜI CẢM ƠN</w:t>
      </w:r>
      <w:bookmarkEnd w:id="47"/>
      <w:bookmarkEnd w:id="48"/>
      <w:bookmarkEnd w:id="49"/>
    </w:p>
    <w:p w14:paraId="29142AE6" w14:textId="77777777" w:rsidR="006D3ECD" w:rsidRPr="006D3ECD" w:rsidRDefault="006D3ECD" w:rsidP="006D3ECD">
      <w:pPr>
        <w:rPr>
          <w:sz w:val="14"/>
        </w:rPr>
      </w:pPr>
    </w:p>
    <w:p w14:paraId="185349F9" w14:textId="74521174" w:rsidR="00C45B86" w:rsidRPr="001F4587" w:rsidRDefault="00C45B86" w:rsidP="009E33B3">
      <w:pPr>
        <w:spacing w:after="0" w:line="360" w:lineRule="auto"/>
        <w:ind w:firstLine="720"/>
        <w:rPr>
          <w:rFonts w:cs="Times New Roman"/>
          <w:color w:val="000000" w:themeColor="text1"/>
          <w:sz w:val="28"/>
          <w:szCs w:val="28"/>
        </w:rPr>
      </w:pPr>
      <w:r w:rsidRPr="001F4587">
        <w:rPr>
          <w:rFonts w:cs="Times New Roman"/>
          <w:color w:val="000000" w:themeColor="text1"/>
          <w:sz w:val="28"/>
          <w:szCs w:val="28"/>
        </w:rPr>
        <w:t xml:space="preserve">Để đồ án này đạt được kết quả tốt, em đã nhận được sự hỗ trợ, giúp đỡ của thầy TS. Nguyễn Ngọc Quang và nhiều cơ quan, tổ chức, cá nhân . Với sự giúp đỡ vô cùng nhiệt tình và tình cảm sâu sắc, chân thành, cho phép em được gửi lòng biết ơn sâu sắc đã tạo điều kiện và giúp đỡ em trong quá trình học tập cũng như nghiên cứu đề tài. </w:t>
      </w:r>
    </w:p>
    <w:p w14:paraId="4E49943F" w14:textId="3B5AD077" w:rsidR="00C45B86" w:rsidRPr="001F4587" w:rsidRDefault="00C45B86" w:rsidP="009E33B3">
      <w:pPr>
        <w:spacing w:after="0" w:line="360" w:lineRule="auto"/>
        <w:ind w:firstLine="720"/>
        <w:rPr>
          <w:rFonts w:cs="Times New Roman"/>
          <w:color w:val="000000" w:themeColor="text1"/>
          <w:sz w:val="28"/>
          <w:szCs w:val="28"/>
        </w:rPr>
      </w:pPr>
      <w:r w:rsidRPr="001F4587">
        <w:rPr>
          <w:rFonts w:cs="Times New Roman"/>
          <w:color w:val="000000" w:themeColor="text1"/>
          <w:sz w:val="28"/>
          <w:szCs w:val="28"/>
        </w:rPr>
        <w:t xml:space="preserve">Trước hết em xin gửi tới các thầy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đề tài: “Xây dựng website bán mỹ phẩm sử dụng ASP.NET MVC”. </w:t>
      </w:r>
    </w:p>
    <w:p w14:paraId="77C916F7" w14:textId="7339DBEB" w:rsidR="00C45B86" w:rsidRPr="001F4587" w:rsidRDefault="00C45B86" w:rsidP="009E33B3">
      <w:pPr>
        <w:spacing w:after="0" w:line="360" w:lineRule="auto"/>
        <w:ind w:firstLine="720"/>
        <w:rPr>
          <w:rFonts w:cs="Times New Roman"/>
          <w:color w:val="000000" w:themeColor="text1"/>
          <w:sz w:val="28"/>
          <w:szCs w:val="28"/>
        </w:rPr>
      </w:pPr>
      <w:r w:rsidRPr="001F4587">
        <w:rPr>
          <w:rFonts w:cs="Times New Roman"/>
          <w:color w:val="000000" w:themeColor="text1"/>
          <w:sz w:val="28"/>
          <w:szCs w:val="28"/>
        </w:rPr>
        <w:t xml:space="preserve">Đặc biệt em xin gửi lời cảm ơn chân thành nhất tới thầy giáo – TS. Nguyễn Ngọc Quang đã quan tâm giúp đỡ, hướng dẫn em hoàn thành tốt đồ án này trong thời gian qua. </w:t>
      </w:r>
    </w:p>
    <w:p w14:paraId="7882F903" w14:textId="77777777" w:rsidR="00C45B86" w:rsidRPr="001F4587" w:rsidRDefault="00C45B86" w:rsidP="009E33B3">
      <w:pPr>
        <w:spacing w:after="0" w:line="360" w:lineRule="auto"/>
        <w:ind w:firstLine="720"/>
        <w:rPr>
          <w:rFonts w:cs="Times New Roman"/>
          <w:color w:val="000000" w:themeColor="text1"/>
          <w:sz w:val="28"/>
          <w:szCs w:val="28"/>
        </w:rPr>
      </w:pPr>
      <w:r w:rsidRPr="001F4587">
        <w:rPr>
          <w:rFonts w:cs="Times New Roman"/>
          <w:color w:val="000000" w:themeColor="text1"/>
          <w:sz w:val="28"/>
          <w:szCs w:val="28"/>
        </w:rPr>
        <w:t>Với điều kiện thời gian cũng như kinh nghiệm còn hạn chế không thể tránh được những thiếu sót. Em rất mong nhận được sự chỉ bảo, đóng góp ý kiến của các thầy cô để em có điều kiện bổ sung, nâng cao ý thức của mình, phục vụ tốt hơn công tác thực tế sau này. Em xin chân thành cảm ơn!</w:t>
      </w:r>
    </w:p>
    <w:p w14:paraId="47A897AC" w14:textId="77777777" w:rsidR="00C45B86" w:rsidRPr="001F4587" w:rsidRDefault="00C45B86" w:rsidP="009E33B3">
      <w:pPr>
        <w:spacing w:line="360" w:lineRule="auto"/>
        <w:rPr>
          <w:rFonts w:cs="Times New Roman"/>
          <w:color w:val="000000" w:themeColor="text1"/>
          <w:sz w:val="28"/>
          <w:szCs w:val="28"/>
        </w:rPr>
      </w:pPr>
    </w:p>
    <w:p w14:paraId="1B563E6C" w14:textId="77777777" w:rsidR="00AF1DCC" w:rsidRDefault="00AF1DCC">
      <w:pPr>
        <w:spacing w:line="259" w:lineRule="auto"/>
        <w:jc w:val="left"/>
        <w:rPr>
          <w:rFonts w:eastAsiaTheme="majorEastAsia" w:cs="Times New Roman"/>
          <w:b/>
          <w:color w:val="000000" w:themeColor="text1"/>
          <w:sz w:val="28"/>
          <w:szCs w:val="28"/>
        </w:rPr>
      </w:pPr>
      <w:bookmarkStart w:id="50" w:name="_Toc167896194"/>
      <w:r>
        <w:rPr>
          <w:rFonts w:cs="Times New Roman"/>
          <w:color w:val="000000" w:themeColor="text1"/>
          <w:sz w:val="28"/>
          <w:szCs w:val="28"/>
        </w:rPr>
        <w:br w:type="page"/>
      </w:r>
    </w:p>
    <w:p w14:paraId="2812855F" w14:textId="1A8FD7CB" w:rsidR="00992935" w:rsidRPr="001F4587" w:rsidRDefault="00992935" w:rsidP="00263003">
      <w:pPr>
        <w:pStyle w:val="Heading1"/>
      </w:pPr>
      <w:bookmarkStart w:id="51" w:name="_Toc167906570"/>
      <w:r w:rsidRPr="001F4587">
        <w:lastRenderedPageBreak/>
        <w:t xml:space="preserve">CHƯƠNG 1: </w:t>
      </w:r>
      <w:bookmarkEnd w:id="22"/>
      <w:r w:rsidRPr="001F4587">
        <w:t>CƠ SỞ LÝ THUYẾT</w:t>
      </w:r>
      <w:bookmarkEnd w:id="50"/>
      <w:bookmarkEnd w:id="51"/>
    </w:p>
    <w:p w14:paraId="69935D29" w14:textId="26A14160" w:rsidR="00992935" w:rsidRPr="001F4587" w:rsidRDefault="008E1D90" w:rsidP="006D3ECD">
      <w:pPr>
        <w:pStyle w:val="Heading2"/>
      </w:pPr>
      <w:bookmarkStart w:id="52" w:name="_Toc167896195"/>
      <w:bookmarkStart w:id="53" w:name="_Toc167906571"/>
      <w:r w:rsidRPr="001F4587">
        <w:t>ASP.NET</w:t>
      </w:r>
      <w:bookmarkEnd w:id="52"/>
      <w:bookmarkEnd w:id="53"/>
    </w:p>
    <w:p w14:paraId="5569D675" w14:textId="77777777" w:rsidR="008E1D90" w:rsidRPr="001F4587" w:rsidRDefault="008E1D90" w:rsidP="00AF1DCC">
      <w:pPr>
        <w:spacing w:after="0" w:line="360" w:lineRule="auto"/>
        <w:ind w:firstLine="720"/>
        <w:rPr>
          <w:rFonts w:cs="Times New Roman"/>
          <w:color w:val="000000" w:themeColor="text1"/>
          <w:sz w:val="28"/>
          <w:szCs w:val="28"/>
        </w:rPr>
      </w:pPr>
      <w:r w:rsidRPr="001F4587">
        <w:rPr>
          <w:rFonts w:cs="Times New Roman"/>
          <w:color w:val="000000" w:themeColor="text1"/>
          <w:sz w:val="28"/>
          <w:szCs w:val="28"/>
        </w:rPr>
        <w:t>ASP.NET là một framework phát triển ứng dụng web, phát triển bởi Microsoft, cho phép lập trình viên xây dựng các ứng dụng web mạnh mẽ và linh hoạt. Nó cung cấp một nền tảng phát triển mạnh mẽ và dễ sử dụng, cho phép các nhà phát triển tạo ra các ứng dụng web từ các trang đơn giản đến các ứng dụng web phức tạp.</w:t>
      </w:r>
    </w:p>
    <w:p w14:paraId="58551F84" w14:textId="77777777" w:rsidR="008E1D90" w:rsidRPr="001F4587" w:rsidRDefault="008E1D90" w:rsidP="006D3ECD">
      <w:pPr>
        <w:tabs>
          <w:tab w:val="left" w:pos="993"/>
        </w:tabs>
        <w:spacing w:after="0" w:line="360" w:lineRule="auto"/>
        <w:ind w:firstLine="720"/>
        <w:rPr>
          <w:rFonts w:cs="Times New Roman"/>
          <w:color w:val="000000" w:themeColor="text1"/>
          <w:sz w:val="28"/>
          <w:szCs w:val="28"/>
        </w:rPr>
      </w:pPr>
      <w:r w:rsidRPr="001F4587">
        <w:rPr>
          <w:rFonts w:cs="Times New Roman"/>
          <w:color w:val="000000" w:themeColor="text1"/>
          <w:sz w:val="28"/>
          <w:szCs w:val="28"/>
        </w:rPr>
        <w:t>ASP.NET có thể được sử dụng để xây dựng các loại ứng dụng web khác nhau, bao gồm:</w:t>
      </w:r>
    </w:p>
    <w:p w14:paraId="54A70310" w14:textId="77777777" w:rsidR="008E1D90" w:rsidRPr="001F4587" w:rsidRDefault="008E1D90" w:rsidP="006D3ECD">
      <w:pPr>
        <w:pStyle w:val="NoSpacing"/>
        <w:numPr>
          <w:ilvl w:val="0"/>
          <w:numId w:val="1"/>
        </w:numPr>
        <w:tabs>
          <w:tab w:val="left" w:pos="993"/>
        </w:tabs>
        <w:spacing w:line="360" w:lineRule="auto"/>
        <w:ind w:left="0" w:firstLine="720"/>
        <w:jc w:val="left"/>
        <w:rPr>
          <w:rFonts w:cs="Times New Roman"/>
          <w:color w:val="000000" w:themeColor="text1"/>
          <w:sz w:val="28"/>
          <w:szCs w:val="28"/>
        </w:rPr>
      </w:pPr>
      <w:r w:rsidRPr="001F4587">
        <w:rPr>
          <w:rFonts w:cs="Times New Roman"/>
          <w:color w:val="000000" w:themeColor="text1"/>
          <w:sz w:val="28"/>
          <w:szCs w:val="28"/>
        </w:rPr>
        <w:t>Ứng dụng web Forms (Web Forms Applications): ASP.NET Web Forms cho phép xây dựng các ứng dụng web theo mô hình sự kiện, giúp lập trình viên dễ dàng tạo ra các giao diện người dùng phức tạp với các điều khiển như các nút bấm, hộp văn bản, và các điều khiển khác.</w:t>
      </w:r>
    </w:p>
    <w:p w14:paraId="262D5D2C" w14:textId="77777777" w:rsidR="008E1D90" w:rsidRPr="001F4587" w:rsidRDefault="008E1D90" w:rsidP="006D3ECD">
      <w:pPr>
        <w:pStyle w:val="NoSpacing"/>
        <w:numPr>
          <w:ilvl w:val="0"/>
          <w:numId w:val="1"/>
        </w:numPr>
        <w:tabs>
          <w:tab w:val="left" w:pos="993"/>
        </w:tabs>
        <w:spacing w:line="360" w:lineRule="auto"/>
        <w:ind w:left="0" w:firstLine="720"/>
        <w:rPr>
          <w:rFonts w:cs="Times New Roman"/>
          <w:color w:val="000000" w:themeColor="text1"/>
          <w:sz w:val="28"/>
          <w:szCs w:val="28"/>
        </w:rPr>
      </w:pPr>
      <w:r w:rsidRPr="001F4587">
        <w:rPr>
          <w:rFonts w:cs="Times New Roman"/>
          <w:color w:val="000000" w:themeColor="text1"/>
          <w:sz w:val="28"/>
          <w:szCs w:val="28"/>
        </w:rPr>
        <w:t>ASP.NET MVC (Model-View-Controller): ASP.NET MVC là một mô hình phát triển phổ biến cho ứng dụng web, chia ứng dụng thành các phần riêng biệt như Model (mô hình dữ liệu), View (giao diện người dùng), và Controller (bộ điều khiển). Điều này giúp tách biệt logic ứng dụng và tạo ra các ứng dụng dễ bảo trì và mở rộng.</w:t>
      </w:r>
    </w:p>
    <w:p w14:paraId="355C2B17" w14:textId="77777777" w:rsidR="008E1D90" w:rsidRPr="001F4587" w:rsidRDefault="008E1D90" w:rsidP="006D3ECD">
      <w:pPr>
        <w:pStyle w:val="NoSpacing"/>
        <w:numPr>
          <w:ilvl w:val="0"/>
          <w:numId w:val="1"/>
        </w:numPr>
        <w:tabs>
          <w:tab w:val="left" w:pos="993"/>
        </w:tabs>
        <w:spacing w:line="360" w:lineRule="auto"/>
        <w:ind w:left="0" w:firstLine="720"/>
        <w:rPr>
          <w:rFonts w:cs="Times New Roman"/>
          <w:color w:val="000000" w:themeColor="text1"/>
          <w:sz w:val="28"/>
          <w:szCs w:val="28"/>
        </w:rPr>
      </w:pPr>
      <w:r w:rsidRPr="001F4587">
        <w:rPr>
          <w:rFonts w:cs="Times New Roman"/>
          <w:color w:val="000000" w:themeColor="text1"/>
          <w:sz w:val="28"/>
          <w:szCs w:val="28"/>
        </w:rPr>
        <w:t>ASP.NET Core: Là phiên bản tiếp theo của ASP.NET, được thiết kế để chạy trên nhiều nền tảng, bao gồm Windows, Linux và macOS. ASP.NET Core là một framework mã nguồn mở, có khả năng linh hoạt và hiệu suất cao.</w:t>
      </w:r>
    </w:p>
    <w:p w14:paraId="2BEDDD7C" w14:textId="77777777" w:rsidR="008E1D90" w:rsidRPr="001F4587" w:rsidRDefault="008E1D90" w:rsidP="006D3ECD">
      <w:pPr>
        <w:tabs>
          <w:tab w:val="left" w:pos="993"/>
        </w:tabs>
        <w:spacing w:after="0" w:line="360" w:lineRule="auto"/>
        <w:ind w:firstLine="720"/>
        <w:rPr>
          <w:rFonts w:cs="Times New Roman"/>
          <w:color w:val="000000" w:themeColor="text1"/>
          <w:sz w:val="28"/>
          <w:szCs w:val="28"/>
        </w:rPr>
      </w:pPr>
      <w:r w:rsidRPr="001F4587">
        <w:rPr>
          <w:rFonts w:cs="Times New Roman"/>
          <w:b/>
          <w:color w:val="000000" w:themeColor="text1"/>
          <w:sz w:val="28"/>
          <w:szCs w:val="28"/>
        </w:rPr>
        <w:t xml:space="preserve"> </w:t>
      </w:r>
      <w:r w:rsidRPr="001F4587">
        <w:rPr>
          <w:rFonts w:cs="Times New Roman"/>
          <w:color w:val="000000" w:themeColor="text1"/>
          <w:sz w:val="28"/>
          <w:szCs w:val="28"/>
        </w:rPr>
        <w:t>Các tính năng chính của ASP.NET bao gồm:</w:t>
      </w:r>
    </w:p>
    <w:p w14:paraId="5F56A680" w14:textId="77777777" w:rsidR="008E1D90" w:rsidRPr="001F4587" w:rsidRDefault="008E1D90" w:rsidP="006D3ECD">
      <w:pPr>
        <w:pStyle w:val="ListParagraph"/>
        <w:numPr>
          <w:ilvl w:val="0"/>
          <w:numId w:val="1"/>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Hỗ trợ ngôn ngữ lập trình: ASP.NET hỗ trợ nhiều ngôn ngữ lập trình như C#, Visual Basic, và F#.</w:t>
      </w:r>
    </w:p>
    <w:p w14:paraId="1A3E6F25" w14:textId="77777777" w:rsidR="008E1D90" w:rsidRPr="001F4587" w:rsidRDefault="008E1D90" w:rsidP="006D3ECD">
      <w:pPr>
        <w:pStyle w:val="NoSpacing"/>
        <w:numPr>
          <w:ilvl w:val="0"/>
          <w:numId w:val="1"/>
        </w:numPr>
        <w:tabs>
          <w:tab w:val="left" w:pos="993"/>
        </w:tabs>
        <w:spacing w:line="360" w:lineRule="auto"/>
        <w:ind w:left="0" w:firstLine="720"/>
        <w:rPr>
          <w:rFonts w:cs="Times New Roman"/>
          <w:color w:val="000000" w:themeColor="text1"/>
          <w:sz w:val="28"/>
          <w:szCs w:val="28"/>
        </w:rPr>
      </w:pPr>
      <w:r w:rsidRPr="001F4587">
        <w:rPr>
          <w:rFonts w:cs="Times New Roman"/>
          <w:color w:val="000000" w:themeColor="text1"/>
          <w:sz w:val="28"/>
          <w:szCs w:val="28"/>
        </w:rPr>
        <w:t>Thư viện mạnh mẽ: Cung cấp các thư viện và công cụ mạnh mẽ như Entity Framework cho truy cập dữ liệu, ASP.NET Identity cho xác thực và phân quyền, và SignalR cho việc thực hiện các ứng dụng real-time.</w:t>
      </w:r>
    </w:p>
    <w:p w14:paraId="683A8E78" w14:textId="77777777" w:rsidR="008E1D90" w:rsidRPr="001F4587" w:rsidRDefault="008E1D90" w:rsidP="006D3ECD">
      <w:pPr>
        <w:pStyle w:val="ListParagraph"/>
        <w:numPr>
          <w:ilvl w:val="0"/>
          <w:numId w:val="1"/>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Tích hợp công cụ phát triển</w:t>
      </w:r>
      <w:r w:rsidRPr="001F4587">
        <w:rPr>
          <w:rFonts w:cs="Times New Roman"/>
          <w:b/>
          <w:color w:val="000000" w:themeColor="text1"/>
          <w:sz w:val="28"/>
          <w:szCs w:val="28"/>
        </w:rPr>
        <w:t>:</w:t>
      </w:r>
      <w:r w:rsidRPr="001F4587">
        <w:rPr>
          <w:rFonts w:cs="Times New Roman"/>
          <w:color w:val="000000" w:themeColor="text1"/>
          <w:sz w:val="28"/>
          <w:szCs w:val="28"/>
        </w:rPr>
        <w:t xml:space="preserve"> Visual Studio là một IDE (Integrated Development Environment) mạnh mẽ được sử dụng phổ biến cho việc phát triển </w:t>
      </w:r>
      <w:r w:rsidRPr="001F4587">
        <w:rPr>
          <w:rFonts w:cs="Times New Roman"/>
          <w:color w:val="000000" w:themeColor="text1"/>
          <w:sz w:val="28"/>
          <w:szCs w:val="28"/>
        </w:rPr>
        <w:lastRenderedPageBreak/>
        <w:t>ứng dụng ASP.NET, cung cấp các công cụ hỗ trợ tạo và triển khai ứng dụng một cách hiệu quả.</w:t>
      </w:r>
    </w:p>
    <w:p w14:paraId="29787BFE" w14:textId="77777777" w:rsidR="008E1D90" w:rsidRPr="001F4587" w:rsidRDefault="008E1D90" w:rsidP="006D3ECD">
      <w:pPr>
        <w:pStyle w:val="ListParagraph"/>
        <w:numPr>
          <w:ilvl w:val="0"/>
          <w:numId w:val="1"/>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Hỗ trợ mạnh mẽ từ cộng đồng</w:t>
      </w:r>
      <w:r w:rsidRPr="001F4587">
        <w:rPr>
          <w:rFonts w:cs="Times New Roman"/>
          <w:b/>
          <w:color w:val="000000" w:themeColor="text1"/>
          <w:sz w:val="28"/>
          <w:szCs w:val="28"/>
        </w:rPr>
        <w:t>:</w:t>
      </w:r>
      <w:r w:rsidRPr="001F4587">
        <w:rPr>
          <w:rFonts w:cs="Times New Roman"/>
          <w:color w:val="000000" w:themeColor="text1"/>
          <w:sz w:val="28"/>
          <w:szCs w:val="28"/>
        </w:rPr>
        <w:t xml:space="preserve"> Cộng đồng lập trình viên ASP.NET rộng lớn, cung cấp tài liệu, ví dụ và hỗ trợ cho người mới bắt đầu và những người có kinh nghiệm.</w:t>
      </w:r>
    </w:p>
    <w:p w14:paraId="0E39966B" w14:textId="5F23EAA7" w:rsidR="008E1D90" w:rsidRPr="001F4587" w:rsidRDefault="008E1D90" w:rsidP="006D3ECD">
      <w:pPr>
        <w:pStyle w:val="Heading2"/>
        <w:tabs>
          <w:tab w:val="left" w:pos="993"/>
        </w:tabs>
      </w:pPr>
      <w:bookmarkStart w:id="54" w:name="_Toc167896196"/>
      <w:bookmarkStart w:id="55" w:name="_Toc167906572"/>
      <w:r w:rsidRPr="001F4587">
        <w:t>Mô hình MVC</w:t>
      </w:r>
      <w:bookmarkEnd w:id="54"/>
      <w:bookmarkEnd w:id="55"/>
    </w:p>
    <w:p w14:paraId="524C43DD" w14:textId="77777777" w:rsidR="008E1D90" w:rsidRPr="001F4587" w:rsidRDefault="008E1D90" w:rsidP="006D3ECD">
      <w:pPr>
        <w:tabs>
          <w:tab w:val="left" w:pos="993"/>
        </w:tabs>
        <w:spacing w:after="0" w:line="360" w:lineRule="auto"/>
        <w:ind w:firstLine="720"/>
        <w:rPr>
          <w:rFonts w:cs="Times New Roman"/>
          <w:color w:val="000000" w:themeColor="text1"/>
          <w:sz w:val="28"/>
          <w:szCs w:val="28"/>
        </w:rPr>
      </w:pPr>
      <w:r w:rsidRPr="001F4587">
        <w:rPr>
          <w:rFonts w:cs="Times New Roman"/>
          <w:color w:val="000000" w:themeColor="text1"/>
          <w:sz w:val="28"/>
          <w:szCs w:val="28"/>
        </w:rPr>
        <w:t>Mô hình MVC, hay Model-View-Controller, là một mô hình phát triển phổ biến trong việc xây dựng ứng dụng web và các ứng dụng khác. Mô hình này chia ứng dụng thành ba phần chính:</w:t>
      </w:r>
    </w:p>
    <w:p w14:paraId="52D44994" w14:textId="77777777" w:rsidR="008E1D90" w:rsidRPr="001F4587" w:rsidRDefault="008E1D90" w:rsidP="006D3ECD">
      <w:pPr>
        <w:pStyle w:val="ListParagraph"/>
        <w:numPr>
          <w:ilvl w:val="0"/>
          <w:numId w:val="1"/>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Model: Đây là phần của ứng dụng chịu trách nhiệm cho việc xử lý dữ liệu và logic ứng dụng. Model thường đại diện cho dữ liệu của ứng dụng, và nó có thể thực hiện các hoạt động như truy vấn cơ sở dữ liệu, xử lý dữ liệu, và kiểm tra logic kinh doanh. Model không có kiến thức về cách dữ liệu được hiển thị hoặc tương tác với người dùng.</w:t>
      </w:r>
    </w:p>
    <w:p w14:paraId="351799DE" w14:textId="77777777" w:rsidR="008E1D90" w:rsidRPr="001F4587" w:rsidRDefault="008E1D90" w:rsidP="0018784B">
      <w:pPr>
        <w:pStyle w:val="ListParagraph"/>
        <w:numPr>
          <w:ilvl w:val="0"/>
          <w:numId w:val="1"/>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View: View là phần của ứng dụng hiển thị dữ liệu cho người dùng và tương tác với họ. Nó đại diện cho giao diện người dùng của ứng dụng, chịu trách nhiệm cho việc hiển thị thông tin từ Model và cung cấp các phương tiện để người dùng tương tác với dữ liệu. View không thực hiện bất kỳ logic ứng dụng nào, nó chỉ đơn giản là hiển thị dữ liệu và trả về các hành động của người dùng cho Controller.</w:t>
      </w:r>
    </w:p>
    <w:p w14:paraId="6576B116" w14:textId="77777777" w:rsidR="008E1D90" w:rsidRPr="006D3ECD" w:rsidRDefault="008E1D90" w:rsidP="0018784B">
      <w:pPr>
        <w:pStyle w:val="ListParagraph"/>
        <w:numPr>
          <w:ilvl w:val="0"/>
          <w:numId w:val="1"/>
        </w:numPr>
        <w:tabs>
          <w:tab w:val="left" w:pos="993"/>
        </w:tabs>
        <w:spacing w:after="0" w:line="360" w:lineRule="auto"/>
        <w:ind w:left="0" w:firstLine="720"/>
        <w:rPr>
          <w:rFonts w:cs="Times New Roman"/>
          <w:color w:val="000000" w:themeColor="text1"/>
          <w:spacing w:val="-4"/>
          <w:sz w:val="28"/>
          <w:szCs w:val="28"/>
        </w:rPr>
      </w:pPr>
      <w:r w:rsidRPr="006D3ECD">
        <w:rPr>
          <w:rFonts w:cs="Times New Roman"/>
          <w:color w:val="000000" w:themeColor="text1"/>
          <w:spacing w:val="-4"/>
          <w:sz w:val="28"/>
          <w:szCs w:val="28"/>
        </w:rPr>
        <w:t>Controller: Controller là phần của ứng dụng xử lý yêu cầu từ người dùng, tương tác với Model để lấy dữ liệu và sau đó chuyển dữ liệu đó đến View để hiển thị cho người dùng. Controller là "trung gian" giữa Model và View, xử lý luồng điều khiển và điều hướng của ứng dụng. Nó cũng chịu trách nhiệm cho việc xử lý các sự kiện từ người dùng và quyết định làm thế nào để phản ứng với chúng.</w:t>
      </w:r>
    </w:p>
    <w:p w14:paraId="15749839" w14:textId="77777777" w:rsidR="008E1D90" w:rsidRPr="001F4587" w:rsidRDefault="008E1D90" w:rsidP="0018784B">
      <w:pPr>
        <w:spacing w:after="0" w:line="360" w:lineRule="auto"/>
        <w:ind w:firstLine="720"/>
        <w:rPr>
          <w:rFonts w:cs="Times New Roman"/>
          <w:color w:val="000000" w:themeColor="text1"/>
          <w:sz w:val="28"/>
          <w:szCs w:val="28"/>
        </w:rPr>
      </w:pPr>
      <w:r w:rsidRPr="001F4587">
        <w:rPr>
          <w:rFonts w:cs="Times New Roman"/>
          <w:color w:val="000000" w:themeColor="text1"/>
          <w:sz w:val="28"/>
          <w:szCs w:val="28"/>
        </w:rPr>
        <w:t xml:space="preserve">Mô hình MVC tách biệt các phần khác nhau của ứng dụng thành các phần độc lập, từ đó làm cho ứng dụng dễ bảo trì, mở rộng và kiểm thử. Nó cũng tạo điều kiện cho sự phân chia công việc giữa các nhóm phát triển, với mỗi nhóm có </w:t>
      </w:r>
      <w:r w:rsidRPr="001F4587">
        <w:rPr>
          <w:rFonts w:cs="Times New Roman"/>
          <w:color w:val="000000" w:themeColor="text1"/>
          <w:sz w:val="28"/>
          <w:szCs w:val="28"/>
        </w:rPr>
        <w:lastRenderedPageBreak/>
        <w:t>thể tập trung vào một phần cụ thể của mô hình mà không ảnh hưởng đến các phần khác. Điều này giúp tăng tốc quá trình phát triển và cải thiện hiệu suất của dự án.</w:t>
      </w:r>
    </w:p>
    <w:p w14:paraId="35008685" w14:textId="4894EDE0" w:rsidR="00992935" w:rsidRPr="001F4587" w:rsidRDefault="008E1D90" w:rsidP="006D3ECD">
      <w:pPr>
        <w:pStyle w:val="Heading2"/>
      </w:pPr>
      <w:bookmarkStart w:id="56" w:name="_Toc167896197"/>
      <w:bookmarkStart w:id="57" w:name="_Toc167906573"/>
      <w:r w:rsidRPr="001F4587">
        <w:t>Quá trình hoạt đông mô hình Asp.net MVC</w:t>
      </w:r>
      <w:bookmarkEnd w:id="56"/>
      <w:bookmarkEnd w:id="57"/>
    </w:p>
    <w:p w14:paraId="70355E8D" w14:textId="77777777" w:rsidR="008E1D90" w:rsidRPr="001F4587" w:rsidRDefault="008E1D90" w:rsidP="00AF1DCC">
      <w:pPr>
        <w:spacing w:after="0" w:line="360" w:lineRule="auto"/>
        <w:ind w:firstLine="720"/>
        <w:rPr>
          <w:rFonts w:cs="Times New Roman"/>
          <w:color w:val="000000" w:themeColor="text1"/>
          <w:sz w:val="28"/>
          <w:szCs w:val="28"/>
        </w:rPr>
      </w:pPr>
      <w:r w:rsidRPr="001F4587">
        <w:rPr>
          <w:rFonts w:cs="Times New Roman"/>
          <w:color w:val="000000" w:themeColor="text1"/>
          <w:sz w:val="28"/>
          <w:szCs w:val="28"/>
        </w:rPr>
        <w:t>Quá trình hoạt động của mô hình ASP.NET MVC thường diễn ra như sau:</w:t>
      </w:r>
    </w:p>
    <w:p w14:paraId="4A7936F1" w14:textId="77777777" w:rsidR="008E1D90" w:rsidRPr="001F4587" w:rsidRDefault="008E1D90" w:rsidP="00AF1DCC">
      <w:pPr>
        <w:pStyle w:val="ListParagraph"/>
        <w:numPr>
          <w:ilvl w:val="0"/>
          <w:numId w:val="1"/>
        </w:numPr>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Người dùng tương tác với ứng dụng bằng cách gửi yêu cầu HTTP (ví dụ: yêu cầu trang web).</w:t>
      </w:r>
    </w:p>
    <w:p w14:paraId="273D8ECC" w14:textId="77777777" w:rsidR="008E1D90" w:rsidRPr="001F4587" w:rsidRDefault="008E1D90" w:rsidP="00AF1DCC">
      <w:pPr>
        <w:pStyle w:val="ListParagraph"/>
        <w:numPr>
          <w:ilvl w:val="0"/>
          <w:numId w:val="1"/>
        </w:numPr>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Router (bộ định tuyến) trong ASP.NET MVC sẽ xác định Controller và phương thức xử lý tương ứng dựa trên URL và các tiêu chí khác.</w:t>
      </w:r>
    </w:p>
    <w:p w14:paraId="7F9BFA61" w14:textId="77777777" w:rsidR="008E1D90" w:rsidRPr="001F4587" w:rsidRDefault="008E1D90" w:rsidP="00AF1DCC">
      <w:pPr>
        <w:pStyle w:val="ListParagraph"/>
        <w:numPr>
          <w:ilvl w:val="0"/>
          <w:numId w:val="1"/>
        </w:numPr>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Controller xử lý yêu cầu bằng cách tương tác với Model để lấy dữ liệu cần thiết.</w:t>
      </w:r>
    </w:p>
    <w:p w14:paraId="1DE14603" w14:textId="77777777" w:rsidR="008E1D90" w:rsidRPr="001F4587" w:rsidRDefault="008E1D90" w:rsidP="00AF1DCC">
      <w:pPr>
        <w:pStyle w:val="ListParagraph"/>
        <w:numPr>
          <w:ilvl w:val="0"/>
          <w:numId w:val="1"/>
        </w:numPr>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Controller sau đó chuyển dữ liệu đó đến View để hiển thị dữ liệu cho người dùng.</w:t>
      </w:r>
    </w:p>
    <w:p w14:paraId="6647B4C8" w14:textId="77777777" w:rsidR="008E1D90" w:rsidRPr="001F4587" w:rsidRDefault="008E1D90" w:rsidP="00AF1DCC">
      <w:pPr>
        <w:pStyle w:val="ListParagraph"/>
        <w:numPr>
          <w:ilvl w:val="0"/>
          <w:numId w:val="1"/>
        </w:numPr>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View hiển thị dữ liệu cho người dùng và tạo ra HTML được trả về cho trình duyệt.</w:t>
      </w:r>
    </w:p>
    <w:p w14:paraId="67EF58BC" w14:textId="3803C61E" w:rsidR="008E1D90" w:rsidRPr="001F4587" w:rsidRDefault="008E1D90" w:rsidP="00AF1DCC">
      <w:pPr>
        <w:spacing w:after="0" w:line="360" w:lineRule="auto"/>
        <w:ind w:firstLine="720"/>
        <w:rPr>
          <w:rFonts w:cs="Times New Roman"/>
          <w:color w:val="000000" w:themeColor="text1"/>
          <w:sz w:val="28"/>
          <w:szCs w:val="28"/>
        </w:rPr>
      </w:pPr>
      <w:r w:rsidRPr="001F4587">
        <w:rPr>
          <w:rFonts w:cs="Times New Roman"/>
          <w:color w:val="000000" w:themeColor="text1"/>
          <w:sz w:val="28"/>
          <w:szCs w:val="28"/>
        </w:rPr>
        <w:t>Mô hình ASP.NET MVC tạo ra một cách cấu trúc và tổ chức cho việc phát triển ứng dụng web, giúp tách biệt logic ứng dụng và giao diện người dùng, từ đó tạo điều kiện cho việc bảo trì, mở rộng và kiểm thử dễ dàng hơn.</w:t>
      </w:r>
    </w:p>
    <w:p w14:paraId="03D42C4B" w14:textId="79E16C28" w:rsidR="00C45B86" w:rsidRPr="001F4587" w:rsidRDefault="00C45B86" w:rsidP="006D3ECD">
      <w:pPr>
        <w:pStyle w:val="Heading2"/>
      </w:pPr>
      <w:bookmarkStart w:id="58" w:name="_Toc167896198"/>
      <w:bookmarkStart w:id="59" w:name="_Toc167906574"/>
      <w:r w:rsidRPr="001F4587">
        <w:t>Giới thiệu về SQL (</w:t>
      </w:r>
      <w:r w:rsidRPr="001F4587">
        <w:rPr>
          <w:rStyle w:val="Strong"/>
          <w:rFonts w:cs="Times New Roman"/>
          <w:b/>
          <w:color w:val="000000" w:themeColor="text1"/>
          <w:szCs w:val="28"/>
        </w:rPr>
        <w:t>Structured Query Language</w:t>
      </w:r>
      <w:r w:rsidRPr="001F4587">
        <w:t>)</w:t>
      </w:r>
      <w:bookmarkEnd w:id="58"/>
      <w:bookmarkEnd w:id="59"/>
    </w:p>
    <w:p w14:paraId="75B84CBA" w14:textId="4A591164" w:rsidR="00C45B86" w:rsidRPr="001F4587" w:rsidRDefault="00C45B86" w:rsidP="00AF1DCC">
      <w:pPr>
        <w:pStyle w:val="NormalWeb"/>
        <w:shd w:val="clear" w:color="auto" w:fill="FFFFFF"/>
        <w:tabs>
          <w:tab w:val="left" w:pos="993"/>
        </w:tabs>
        <w:spacing w:before="0" w:beforeAutospacing="0" w:after="0" w:afterAutospacing="0" w:line="360" w:lineRule="auto"/>
        <w:ind w:firstLine="720"/>
        <w:jc w:val="both"/>
        <w:rPr>
          <w:rFonts w:eastAsia="Segoe UI"/>
          <w:color w:val="000000" w:themeColor="text1"/>
          <w:sz w:val="28"/>
          <w:szCs w:val="28"/>
          <w:shd w:val="clear" w:color="auto" w:fill="FFFFFF"/>
        </w:rPr>
      </w:pPr>
      <w:r w:rsidRPr="001F4587">
        <w:rPr>
          <w:rFonts w:eastAsia="Segoe UI"/>
          <w:color w:val="000000" w:themeColor="text1"/>
          <w:sz w:val="28"/>
          <w:szCs w:val="28"/>
          <w:shd w:val="clear" w:color="auto" w:fill="FFFFFF"/>
        </w:rPr>
        <w:t>SQL (Structured Query Language – Ngôn ngữ truy vấn có cấu trúc) là ngôn ngữ tiêu chuẩn mà bất cứ hệ quản trị cơ sở dữ liệu quan hệ (RDBMS) nào cũng phải đáp ứng, điển hình như Oracle, Sybase, Microsoft SQL Server, Access, Ingres…</w:t>
      </w:r>
    </w:p>
    <w:p w14:paraId="660ABED1" w14:textId="353D2C7F" w:rsidR="00C45B86" w:rsidRPr="001F4587" w:rsidRDefault="00C45B86" w:rsidP="00AF1DCC">
      <w:pPr>
        <w:pStyle w:val="NormalWeb"/>
        <w:shd w:val="clear" w:color="auto" w:fill="FFFFFF"/>
        <w:tabs>
          <w:tab w:val="left" w:pos="993"/>
        </w:tabs>
        <w:spacing w:before="0" w:beforeAutospacing="0" w:after="0" w:afterAutospacing="0" w:line="360" w:lineRule="auto"/>
        <w:ind w:firstLine="720"/>
        <w:jc w:val="both"/>
        <w:rPr>
          <w:color w:val="000000" w:themeColor="text1"/>
          <w:sz w:val="28"/>
          <w:szCs w:val="28"/>
        </w:rPr>
      </w:pPr>
      <w:del w:id="60" w:author="Administrator" w:date="2024-06-01T08:36:00Z">
        <w:r w:rsidRPr="001F4587" w:rsidDel="00483250">
          <w:rPr>
            <w:rFonts w:eastAsia="Segoe UI"/>
            <w:color w:val="000000" w:themeColor="text1"/>
            <w:sz w:val="28"/>
            <w:szCs w:val="28"/>
            <w:shd w:val="clear" w:color="auto" w:fill="FFFFFF"/>
          </w:rPr>
          <w:delText>Nói một cách đơn giản, SQL là ngôn ngữ bạn sử dụng để tương tác với cơ sở dữ liệu</w:delText>
        </w:r>
      </w:del>
      <w:del w:id="61" w:author="Administrator" w:date="2024-06-01T08:37:00Z">
        <w:r w:rsidRPr="001F4587" w:rsidDel="00483250">
          <w:rPr>
            <w:rFonts w:eastAsia="Segoe UI"/>
            <w:color w:val="000000" w:themeColor="text1"/>
            <w:sz w:val="28"/>
            <w:szCs w:val="28"/>
            <w:shd w:val="clear" w:color="auto" w:fill="FFFFFF"/>
          </w:rPr>
          <w:delText xml:space="preserve">. </w:delText>
        </w:r>
      </w:del>
      <w:r w:rsidRPr="001F4587">
        <w:rPr>
          <w:rFonts w:eastAsia="Segoe UI"/>
          <w:color w:val="000000" w:themeColor="text1"/>
          <w:sz w:val="28"/>
          <w:szCs w:val="28"/>
          <w:shd w:val="clear" w:color="auto" w:fill="FFFFFF"/>
        </w:rPr>
        <w:t>Các câu lệnh SQL được sử dụng để thực hiện các tác vụ như cập nhật dữ liệu trên cơ sở dữ liệu hoặc truy xuất dữ liệu từ cơ sở dữ liệu. SQL có thể được sử dụng để chèn, tìm kiếm, cập nhật và xóa các bản ghi cơ sở dữ liệu; thực hiện nhiều hoạt động khác bao gồm tối ưu hóa và bảo trì cơ sở dữ liệu.</w:t>
      </w:r>
    </w:p>
    <w:p w14:paraId="45474E76" w14:textId="0382A757" w:rsidR="00C45B86" w:rsidRPr="001F4587" w:rsidRDefault="00C45B86" w:rsidP="009E33B3">
      <w:pPr>
        <w:pStyle w:val="BodyText"/>
        <w:spacing w:line="360" w:lineRule="auto"/>
        <w:jc w:val="both"/>
        <w:rPr>
          <w:bCs/>
          <w:iCs/>
          <w:color w:val="000000" w:themeColor="text1"/>
          <w:lang w:val="en-US"/>
        </w:rPr>
      </w:pPr>
      <w:bookmarkStart w:id="62" w:name="_Toc135234264"/>
      <w:r w:rsidRPr="001F4587">
        <w:rPr>
          <w:bCs/>
          <w:iCs/>
          <w:color w:val="000000" w:themeColor="text1"/>
          <w:lang w:val="en-US"/>
        </w:rPr>
        <w:t>Các thành phần quan trọng của SQL Server</w:t>
      </w:r>
      <w:bookmarkEnd w:id="62"/>
    </w:p>
    <w:p w14:paraId="5B99EC58" w14:textId="77777777" w:rsidR="00C45B86" w:rsidRPr="001F4587" w:rsidRDefault="00C45B86" w:rsidP="00AF1DCC">
      <w:pPr>
        <w:pStyle w:val="NormalWeb"/>
        <w:shd w:val="clear" w:color="auto" w:fill="FFFFFF"/>
        <w:tabs>
          <w:tab w:val="left" w:pos="993"/>
        </w:tabs>
        <w:spacing w:before="0" w:beforeAutospacing="0" w:after="0" w:afterAutospacing="0" w:line="360" w:lineRule="auto"/>
        <w:ind w:firstLine="720"/>
        <w:jc w:val="both"/>
        <w:rPr>
          <w:rFonts w:eastAsia="sans-serif"/>
          <w:color w:val="000000" w:themeColor="text1"/>
          <w:sz w:val="28"/>
          <w:szCs w:val="28"/>
          <w:shd w:val="clear" w:color="auto" w:fill="FFFFFF"/>
        </w:rPr>
      </w:pPr>
      <w:r w:rsidRPr="001F4587">
        <w:rPr>
          <w:rStyle w:val="Strong"/>
          <w:rFonts w:eastAsia="sans-serif"/>
          <w:color w:val="000000" w:themeColor="text1"/>
          <w:sz w:val="28"/>
          <w:szCs w:val="28"/>
          <w:shd w:val="clear" w:color="auto" w:fill="FFFFFF"/>
        </w:rPr>
        <w:lastRenderedPageBreak/>
        <w:t>SQL Server</w:t>
      </w:r>
      <w:r w:rsidRPr="001F4587">
        <w:rPr>
          <w:rFonts w:eastAsia="sans-serif"/>
          <w:color w:val="000000" w:themeColor="text1"/>
          <w:sz w:val="28"/>
          <w:szCs w:val="28"/>
          <w:shd w:val="clear" w:color="auto" w:fill="FFFFFF"/>
        </w:rPr>
        <w:t> bao gồm một hệ thống được xây dựng từ 7 thành phần quan trọng, mỗi thành phần đảm nhận một nhiệm vụ cụ thể, hỗ trợ chức năng toàn diện cho việc phân tích và lưu trữ dữ liệu.</w:t>
      </w:r>
    </w:p>
    <w:p w14:paraId="71BEBA8B" w14:textId="77777777" w:rsidR="00C45B86" w:rsidRPr="001F4587" w:rsidRDefault="00C45B86" w:rsidP="00705D3F">
      <w:pPr>
        <w:pStyle w:val="NormalWeb"/>
        <w:numPr>
          <w:ilvl w:val="0"/>
          <w:numId w:val="142"/>
        </w:numPr>
        <w:tabs>
          <w:tab w:val="left" w:pos="993"/>
        </w:tabs>
        <w:spacing w:before="0" w:beforeAutospacing="0" w:after="0" w:afterAutospacing="0" w:line="360" w:lineRule="auto"/>
        <w:ind w:left="0" w:firstLine="720"/>
        <w:jc w:val="both"/>
        <w:rPr>
          <w:rFonts w:eastAsia="sans-serif"/>
          <w:color w:val="000000" w:themeColor="text1"/>
          <w:sz w:val="28"/>
          <w:szCs w:val="28"/>
        </w:rPr>
      </w:pPr>
      <w:r w:rsidRPr="001F4587">
        <w:rPr>
          <w:rStyle w:val="Strong"/>
          <w:rFonts w:eastAsia="sans-serif"/>
          <w:color w:val="000000" w:themeColor="text1"/>
          <w:sz w:val="28"/>
          <w:szCs w:val="28"/>
          <w:shd w:val="clear" w:color="auto" w:fill="FFFFFF"/>
        </w:rPr>
        <w:t>Database Engine (động cơ cơ sở dữ liệu): </w:t>
      </w:r>
      <w:r w:rsidRPr="001F4587">
        <w:rPr>
          <w:rFonts w:eastAsia="sans-serif"/>
          <w:color w:val="000000" w:themeColor="text1"/>
          <w:sz w:val="28"/>
          <w:szCs w:val="28"/>
          <w:shd w:val="clear" w:color="auto" w:fill="FFFFFF"/>
        </w:rPr>
        <w:t>Chịu trách nhiệm lưu trữ dữ liệu dưới dạng bảng và hỗ trợ các thao tác tự động điều chỉnh.</w:t>
      </w:r>
    </w:p>
    <w:p w14:paraId="3D075338" w14:textId="77777777" w:rsidR="00C45B86" w:rsidRPr="001F4587" w:rsidRDefault="00C45B86" w:rsidP="00705D3F">
      <w:pPr>
        <w:pStyle w:val="NormalWeb"/>
        <w:numPr>
          <w:ilvl w:val="0"/>
          <w:numId w:val="142"/>
        </w:numPr>
        <w:tabs>
          <w:tab w:val="left" w:pos="993"/>
        </w:tabs>
        <w:spacing w:before="0" w:beforeAutospacing="0" w:after="0" w:afterAutospacing="0" w:line="360" w:lineRule="auto"/>
        <w:ind w:left="0" w:firstLine="720"/>
        <w:jc w:val="both"/>
        <w:rPr>
          <w:rFonts w:eastAsia="sans-serif"/>
          <w:color w:val="000000" w:themeColor="text1"/>
          <w:sz w:val="28"/>
          <w:szCs w:val="28"/>
        </w:rPr>
      </w:pPr>
      <w:r w:rsidRPr="001F4587">
        <w:rPr>
          <w:rStyle w:val="Strong"/>
          <w:rFonts w:eastAsia="sans-serif"/>
          <w:color w:val="000000" w:themeColor="text1"/>
          <w:sz w:val="28"/>
          <w:szCs w:val="28"/>
          <w:shd w:val="clear" w:color="auto" w:fill="FFFFFF"/>
        </w:rPr>
        <w:t>Integration Services (dịch vụ tích hợp): </w:t>
      </w:r>
      <w:r w:rsidRPr="001F4587">
        <w:rPr>
          <w:rFonts w:eastAsia="sans-serif"/>
          <w:color w:val="000000" w:themeColor="text1"/>
          <w:sz w:val="28"/>
          <w:szCs w:val="28"/>
          <w:shd w:val="clear" w:color="auto" w:fill="FFFFFF"/>
        </w:rPr>
        <w:t>Tập hợp công cụ đồ họa và đối tượng lập trình thực hiện sao chép, di chuyển, và chuyển đổi dữ liệu.</w:t>
      </w:r>
    </w:p>
    <w:p w14:paraId="5D105466" w14:textId="77777777" w:rsidR="00C45B86" w:rsidRPr="001F4587" w:rsidRDefault="00C45B86" w:rsidP="00705D3F">
      <w:pPr>
        <w:pStyle w:val="NormalWeb"/>
        <w:numPr>
          <w:ilvl w:val="0"/>
          <w:numId w:val="142"/>
        </w:numPr>
        <w:tabs>
          <w:tab w:val="left" w:pos="993"/>
        </w:tabs>
        <w:spacing w:before="0" w:beforeAutospacing="0" w:after="0" w:afterAutospacing="0" w:line="360" w:lineRule="auto"/>
        <w:ind w:left="0" w:firstLine="720"/>
        <w:jc w:val="both"/>
        <w:rPr>
          <w:rFonts w:eastAsia="sans-serif"/>
          <w:color w:val="000000" w:themeColor="text1"/>
          <w:sz w:val="28"/>
          <w:szCs w:val="28"/>
        </w:rPr>
      </w:pPr>
      <w:r w:rsidRPr="001F4587">
        <w:rPr>
          <w:rStyle w:val="Strong"/>
          <w:rFonts w:eastAsia="sans-serif"/>
          <w:color w:val="000000" w:themeColor="text1"/>
          <w:sz w:val="28"/>
          <w:szCs w:val="28"/>
          <w:shd w:val="clear" w:color="auto" w:fill="FFFFFF"/>
        </w:rPr>
        <w:t>Analysis Services (dịch vụ phân tích): </w:t>
      </w:r>
      <w:r w:rsidRPr="001F4587">
        <w:rPr>
          <w:rFonts w:eastAsia="sans-serif"/>
          <w:color w:val="000000" w:themeColor="text1"/>
          <w:sz w:val="28"/>
          <w:szCs w:val="28"/>
          <w:shd w:val="clear" w:color="auto" w:fill="FFFFFF"/>
        </w:rPr>
        <w:t>Cung cấp dịch vụ phân tích dữ liệu sử dụng kỹ thuật khai thác hình khối đa chiều và dữ liệu.</w:t>
      </w:r>
    </w:p>
    <w:p w14:paraId="5682AAB7" w14:textId="77777777" w:rsidR="00C45B86" w:rsidRPr="001F4587" w:rsidRDefault="00C45B86" w:rsidP="00705D3F">
      <w:pPr>
        <w:pStyle w:val="NormalWeb"/>
        <w:numPr>
          <w:ilvl w:val="0"/>
          <w:numId w:val="142"/>
        </w:numPr>
        <w:tabs>
          <w:tab w:val="left" w:pos="993"/>
        </w:tabs>
        <w:spacing w:before="0" w:beforeAutospacing="0" w:after="0" w:afterAutospacing="0" w:line="360" w:lineRule="auto"/>
        <w:ind w:left="0" w:firstLine="720"/>
        <w:jc w:val="both"/>
        <w:rPr>
          <w:rFonts w:eastAsia="sans-serif"/>
          <w:color w:val="000000" w:themeColor="text1"/>
          <w:sz w:val="28"/>
          <w:szCs w:val="28"/>
        </w:rPr>
      </w:pPr>
      <w:r w:rsidRPr="001F4587">
        <w:rPr>
          <w:rStyle w:val="Strong"/>
          <w:rFonts w:eastAsia="sans-serif"/>
          <w:color w:val="000000" w:themeColor="text1"/>
          <w:sz w:val="28"/>
          <w:szCs w:val="28"/>
          <w:shd w:val="clear" w:color="auto" w:fill="FFFFFF"/>
        </w:rPr>
        <w:t>Notification Services (dịch vụ thông báo): </w:t>
      </w:r>
      <w:r w:rsidRPr="001F4587">
        <w:rPr>
          <w:rFonts w:eastAsia="sans-serif"/>
          <w:color w:val="000000" w:themeColor="text1"/>
          <w:sz w:val="28"/>
          <w:szCs w:val="28"/>
          <w:shd w:val="clear" w:color="auto" w:fill="FFFFFF"/>
        </w:rPr>
        <w:t>Nền tảng phát triển và triển khai ứng dụng thông báo, hỗ trợ gửi thông báo đến hàng ngàn người đăng ký trên nhiều thiết bị.</w:t>
      </w:r>
    </w:p>
    <w:p w14:paraId="6DDC0A44" w14:textId="77777777" w:rsidR="00C45B86" w:rsidRPr="001F4587" w:rsidRDefault="00C45B86" w:rsidP="00705D3F">
      <w:pPr>
        <w:pStyle w:val="NormalWeb"/>
        <w:numPr>
          <w:ilvl w:val="0"/>
          <w:numId w:val="142"/>
        </w:numPr>
        <w:tabs>
          <w:tab w:val="left" w:pos="993"/>
        </w:tabs>
        <w:spacing w:before="0" w:beforeAutospacing="0" w:after="0" w:afterAutospacing="0" w:line="360" w:lineRule="auto"/>
        <w:ind w:left="0" w:firstLine="720"/>
        <w:jc w:val="both"/>
        <w:rPr>
          <w:rFonts w:eastAsia="sans-serif"/>
          <w:color w:val="000000" w:themeColor="text1"/>
          <w:sz w:val="28"/>
          <w:szCs w:val="28"/>
        </w:rPr>
      </w:pPr>
      <w:r w:rsidRPr="001F4587">
        <w:rPr>
          <w:rStyle w:val="Strong"/>
          <w:rFonts w:eastAsia="sans-serif"/>
          <w:color w:val="000000" w:themeColor="text1"/>
          <w:sz w:val="28"/>
          <w:szCs w:val="28"/>
          <w:shd w:val="clear" w:color="auto" w:fill="FFFFFF"/>
        </w:rPr>
        <w:t>Reporting Services (dịch vụ báo cáo): </w:t>
      </w:r>
      <w:r w:rsidRPr="001F4587">
        <w:rPr>
          <w:rFonts w:eastAsia="sans-serif"/>
          <w:color w:val="000000" w:themeColor="text1"/>
          <w:sz w:val="28"/>
          <w:szCs w:val="28"/>
          <w:shd w:val="clear" w:color="auto" w:fill="FFFFFF"/>
        </w:rPr>
        <w:t>Công cụ tạo, quản lý, và triển khai các báo cáo cho cả máy chủ và máy khách.</w:t>
      </w:r>
    </w:p>
    <w:p w14:paraId="2D82C01A" w14:textId="77777777" w:rsidR="00C45B86" w:rsidRPr="001F4587" w:rsidRDefault="00C45B86" w:rsidP="00705D3F">
      <w:pPr>
        <w:pStyle w:val="NormalWeb"/>
        <w:numPr>
          <w:ilvl w:val="0"/>
          <w:numId w:val="142"/>
        </w:numPr>
        <w:tabs>
          <w:tab w:val="left" w:pos="993"/>
        </w:tabs>
        <w:spacing w:before="0" w:beforeAutospacing="0" w:after="0" w:afterAutospacing="0" w:line="360" w:lineRule="auto"/>
        <w:ind w:left="0" w:firstLine="720"/>
        <w:jc w:val="both"/>
        <w:rPr>
          <w:rFonts w:eastAsia="sans-serif"/>
          <w:color w:val="000000" w:themeColor="text1"/>
          <w:sz w:val="28"/>
          <w:szCs w:val="28"/>
        </w:rPr>
      </w:pPr>
      <w:r w:rsidRPr="001F4587">
        <w:rPr>
          <w:rStyle w:val="Strong"/>
          <w:rFonts w:eastAsia="sans-serif"/>
          <w:color w:val="000000" w:themeColor="text1"/>
          <w:sz w:val="28"/>
          <w:szCs w:val="28"/>
          <w:shd w:val="clear" w:color="auto" w:fill="FFFFFF"/>
        </w:rPr>
        <w:t>Full Text Search Services (dịch vụ tìm kiếm toàn văn bản): </w:t>
      </w:r>
      <w:r w:rsidRPr="001F4587">
        <w:rPr>
          <w:rFonts w:eastAsia="sans-serif"/>
          <w:color w:val="000000" w:themeColor="text1"/>
          <w:sz w:val="28"/>
          <w:szCs w:val="28"/>
          <w:shd w:val="clear" w:color="auto" w:fill="FFFFFF"/>
        </w:rPr>
        <w:t>Chức năng đặc biệt trong việc truy vấn và đánh giá các chỉ mục dữ liệu văn bản.</w:t>
      </w:r>
    </w:p>
    <w:p w14:paraId="0C10606B" w14:textId="77777777" w:rsidR="00C45B86" w:rsidRPr="001F4587" w:rsidRDefault="00C45B86" w:rsidP="00705D3F">
      <w:pPr>
        <w:pStyle w:val="NormalWeb"/>
        <w:numPr>
          <w:ilvl w:val="0"/>
          <w:numId w:val="142"/>
        </w:numPr>
        <w:tabs>
          <w:tab w:val="left" w:pos="993"/>
        </w:tabs>
        <w:spacing w:before="0" w:beforeAutospacing="0" w:after="0" w:afterAutospacing="0" w:line="360" w:lineRule="auto"/>
        <w:ind w:left="0" w:firstLine="720"/>
        <w:jc w:val="both"/>
        <w:rPr>
          <w:b/>
          <w:bCs/>
          <w:iCs/>
          <w:color w:val="000000" w:themeColor="text1"/>
          <w:sz w:val="28"/>
          <w:szCs w:val="28"/>
        </w:rPr>
      </w:pPr>
      <w:r w:rsidRPr="001F4587">
        <w:rPr>
          <w:rStyle w:val="Strong"/>
          <w:rFonts w:eastAsia="sans-serif"/>
          <w:color w:val="000000" w:themeColor="text1"/>
          <w:sz w:val="28"/>
          <w:szCs w:val="28"/>
          <w:shd w:val="clear" w:color="auto" w:fill="FFFFFF"/>
        </w:rPr>
        <w:t>Service Broker (môi trường dịch vụ): </w:t>
      </w:r>
      <w:r w:rsidRPr="001F4587">
        <w:rPr>
          <w:rFonts w:eastAsia="sans-serif"/>
          <w:color w:val="000000" w:themeColor="text1"/>
          <w:sz w:val="28"/>
          <w:szCs w:val="28"/>
          <w:shd w:val="clear" w:color="auto" w:fill="FFFFFF"/>
        </w:rPr>
        <w:t>Môi trường lập trình tạo ra các ứng dụng sử dụng các dịch vụ.</w:t>
      </w:r>
    </w:p>
    <w:p w14:paraId="6B4F9A79" w14:textId="77777777" w:rsidR="00C45B86" w:rsidRPr="001F4587" w:rsidRDefault="00C45B86" w:rsidP="00AF1DCC">
      <w:pPr>
        <w:pStyle w:val="NormalWeb"/>
        <w:tabs>
          <w:tab w:val="left" w:pos="993"/>
        </w:tabs>
        <w:spacing w:before="0" w:beforeAutospacing="0" w:after="0" w:afterAutospacing="0" w:line="360" w:lineRule="auto"/>
        <w:ind w:firstLine="720"/>
        <w:jc w:val="both"/>
        <w:rPr>
          <w:b/>
          <w:bCs/>
          <w:iCs/>
          <w:color w:val="000000" w:themeColor="text1"/>
          <w:sz w:val="28"/>
          <w:szCs w:val="28"/>
        </w:rPr>
      </w:pPr>
      <w:r w:rsidRPr="001F4587">
        <w:rPr>
          <w:rFonts w:eastAsia="sans-serif"/>
          <w:color w:val="000000" w:themeColor="text1"/>
          <w:sz w:val="28"/>
          <w:szCs w:val="28"/>
          <w:shd w:val="clear" w:color="auto" w:fill="FFFFFF"/>
        </w:rPr>
        <w:t>Mỗi thành phần đều đóng góp vào sự linh hoạt và tính toàn diện của </w:t>
      </w:r>
      <w:r w:rsidRPr="001F4587">
        <w:rPr>
          <w:rStyle w:val="Strong"/>
          <w:rFonts w:eastAsia="sans-serif"/>
          <w:color w:val="000000" w:themeColor="text1"/>
          <w:sz w:val="28"/>
          <w:szCs w:val="28"/>
          <w:shd w:val="clear" w:color="auto" w:fill="FFFFFF"/>
        </w:rPr>
        <w:t>SQL Server</w:t>
      </w:r>
      <w:r w:rsidRPr="001F4587">
        <w:rPr>
          <w:rFonts w:eastAsia="sans-serif"/>
          <w:color w:val="000000" w:themeColor="text1"/>
          <w:sz w:val="28"/>
          <w:szCs w:val="28"/>
          <w:shd w:val="clear" w:color="auto" w:fill="FFFFFF"/>
        </w:rPr>
        <w:t>, cung cấp các công cụ và dịch vụ cần thiết cho quản lý và tối ưu hóa cơ sở dữ liệu.</w:t>
      </w:r>
    </w:p>
    <w:p w14:paraId="67E5F73C" w14:textId="28B52DA0" w:rsidR="00C45B86" w:rsidRPr="001F4587" w:rsidRDefault="00C45B86" w:rsidP="00AF1DCC">
      <w:pPr>
        <w:pStyle w:val="BodyText"/>
        <w:tabs>
          <w:tab w:val="left" w:pos="993"/>
        </w:tabs>
        <w:spacing w:line="360" w:lineRule="auto"/>
        <w:ind w:firstLine="720"/>
        <w:jc w:val="both"/>
        <w:rPr>
          <w:bCs/>
          <w:iCs/>
          <w:color w:val="000000" w:themeColor="text1"/>
          <w:lang w:val="en-US"/>
        </w:rPr>
      </w:pPr>
      <w:bookmarkStart w:id="63" w:name="_Toc135234266"/>
      <w:r w:rsidRPr="001F4587">
        <w:rPr>
          <w:bCs/>
          <w:iCs/>
          <w:color w:val="000000" w:themeColor="text1"/>
          <w:lang w:val="en-US"/>
        </w:rPr>
        <w:t>Ưu điểm của</w:t>
      </w:r>
      <w:bookmarkEnd w:id="63"/>
      <w:r w:rsidRPr="001F4587">
        <w:rPr>
          <w:bCs/>
          <w:iCs/>
          <w:color w:val="000000" w:themeColor="text1"/>
          <w:lang w:val="en-US"/>
        </w:rPr>
        <w:t xml:space="preserve"> ngôn ngữ SQL:</w:t>
      </w:r>
    </w:p>
    <w:p w14:paraId="7C4AAC8F" w14:textId="77777777" w:rsidR="00C45B86" w:rsidRPr="001F4587" w:rsidRDefault="00C45B86" w:rsidP="00AF1DCC">
      <w:pPr>
        <w:pStyle w:val="NormalWeb"/>
        <w:shd w:val="clear" w:color="auto" w:fill="FFFFFF"/>
        <w:tabs>
          <w:tab w:val="left" w:pos="993"/>
        </w:tabs>
        <w:spacing w:before="0" w:beforeAutospacing="0" w:after="0" w:afterAutospacing="0" w:line="360" w:lineRule="auto"/>
        <w:ind w:firstLine="720"/>
        <w:jc w:val="both"/>
        <w:textAlignment w:val="baseline"/>
        <w:rPr>
          <w:rFonts w:eastAsia="sans-serif"/>
          <w:color w:val="000000" w:themeColor="text1"/>
          <w:sz w:val="28"/>
          <w:szCs w:val="28"/>
        </w:rPr>
      </w:pPr>
      <w:r w:rsidRPr="001F4587">
        <w:rPr>
          <w:rFonts w:eastAsia="sans-serif"/>
          <w:color w:val="000000" w:themeColor="text1"/>
          <w:sz w:val="28"/>
          <w:szCs w:val="28"/>
          <w:shd w:val="clear" w:color="auto" w:fill="FFFFFF"/>
        </w:rPr>
        <w:t>SQL có thể xem là ngôn ngữ tiêu chuẩn, được nhà phát triển liên quan đến dữ liệu sử dụng rộng rãi. Và sau đây là một số ưu điểm khi học ngôn ngữ này:</w:t>
      </w:r>
    </w:p>
    <w:p w14:paraId="57CADC24" w14:textId="77777777" w:rsidR="00C45B86" w:rsidRPr="001F4587" w:rsidRDefault="00C45B86" w:rsidP="00705D3F">
      <w:pPr>
        <w:pStyle w:val="NormalWeb"/>
        <w:numPr>
          <w:ilvl w:val="0"/>
          <w:numId w:val="143"/>
        </w:numPr>
        <w:shd w:val="clear" w:color="auto" w:fill="FFFFFF"/>
        <w:tabs>
          <w:tab w:val="left" w:pos="993"/>
        </w:tabs>
        <w:spacing w:before="0" w:beforeAutospacing="0" w:after="0" w:afterAutospacing="0" w:line="360" w:lineRule="auto"/>
        <w:ind w:left="0" w:firstLine="720"/>
        <w:jc w:val="both"/>
        <w:textAlignment w:val="baseline"/>
        <w:rPr>
          <w:rFonts w:eastAsia="sans-serif"/>
          <w:color w:val="000000" w:themeColor="text1"/>
          <w:sz w:val="28"/>
          <w:szCs w:val="28"/>
        </w:rPr>
      </w:pPr>
      <w:r w:rsidRPr="001F4587">
        <w:rPr>
          <w:rStyle w:val="Strong"/>
          <w:rFonts w:eastAsia="sans-serif"/>
          <w:color w:val="000000" w:themeColor="text1"/>
          <w:sz w:val="28"/>
          <w:szCs w:val="28"/>
          <w:shd w:val="clear" w:color="auto" w:fill="FFFFFF"/>
        </w:rPr>
        <w:t>Dễ sử dụng: </w:t>
      </w:r>
      <w:r w:rsidRPr="001F4587">
        <w:rPr>
          <w:rFonts w:eastAsia="sans-serif"/>
          <w:color w:val="000000" w:themeColor="text1"/>
          <w:sz w:val="28"/>
          <w:szCs w:val="28"/>
          <w:shd w:val="clear" w:color="auto" w:fill="FFFFFF"/>
        </w:rPr>
        <w:t>SQL là một ngôn ngữ đơn giản, không có các truy vấn phức tạp. Nhờ vậy mà cả người mới bắt đầu và nhà phát triển có kinh nghiệm đều có thể dễ dàng tiếp cận được.</w:t>
      </w:r>
    </w:p>
    <w:p w14:paraId="1C6C2407" w14:textId="77777777" w:rsidR="00C45B86" w:rsidRPr="001F4587" w:rsidRDefault="00C45B86" w:rsidP="00705D3F">
      <w:pPr>
        <w:pStyle w:val="NormalWeb"/>
        <w:numPr>
          <w:ilvl w:val="0"/>
          <w:numId w:val="143"/>
        </w:numPr>
        <w:shd w:val="clear" w:color="auto" w:fill="FFFFFF"/>
        <w:tabs>
          <w:tab w:val="left" w:pos="993"/>
        </w:tabs>
        <w:spacing w:before="0" w:beforeAutospacing="0" w:after="0" w:afterAutospacing="0" w:line="360" w:lineRule="auto"/>
        <w:ind w:left="0" w:firstLine="720"/>
        <w:jc w:val="both"/>
        <w:textAlignment w:val="baseline"/>
        <w:rPr>
          <w:rFonts w:eastAsia="sans-serif"/>
          <w:color w:val="000000" w:themeColor="text1"/>
          <w:sz w:val="28"/>
          <w:szCs w:val="28"/>
        </w:rPr>
      </w:pPr>
      <w:r w:rsidRPr="001F4587">
        <w:rPr>
          <w:rStyle w:val="Strong"/>
          <w:rFonts w:eastAsia="sans-serif"/>
          <w:color w:val="000000" w:themeColor="text1"/>
          <w:sz w:val="28"/>
          <w:szCs w:val="28"/>
          <w:shd w:val="clear" w:color="auto" w:fill="FFFFFF"/>
        </w:rPr>
        <w:lastRenderedPageBreak/>
        <w:t>Hỗ trợ cộng đồng: </w:t>
      </w:r>
      <w:r w:rsidRPr="001F4587">
        <w:rPr>
          <w:rFonts w:eastAsia="sans-serif"/>
          <w:color w:val="000000" w:themeColor="text1"/>
          <w:sz w:val="28"/>
          <w:szCs w:val="28"/>
          <w:shd w:val="clear" w:color="auto" w:fill="FFFFFF"/>
        </w:rPr>
        <w:t>SQL có một cộng đồng rộng lớn cung cấp tài nguyên và tài liệu cho các nhà phát triển. Các tài liệu đa dạng với các hình thức phong phú giúp người học trở nên dễ dàng tiếp cận hơn.</w:t>
      </w:r>
    </w:p>
    <w:p w14:paraId="7BAED6F0" w14:textId="77777777" w:rsidR="00C45B86" w:rsidRPr="001F4587" w:rsidRDefault="00C45B86" w:rsidP="00705D3F">
      <w:pPr>
        <w:pStyle w:val="NormalWeb"/>
        <w:numPr>
          <w:ilvl w:val="0"/>
          <w:numId w:val="143"/>
        </w:numPr>
        <w:shd w:val="clear" w:color="auto" w:fill="FFFFFF"/>
        <w:tabs>
          <w:tab w:val="left" w:pos="993"/>
        </w:tabs>
        <w:spacing w:before="0" w:beforeAutospacing="0" w:after="0" w:afterAutospacing="0" w:line="360" w:lineRule="auto"/>
        <w:ind w:left="0" w:firstLine="720"/>
        <w:jc w:val="both"/>
        <w:textAlignment w:val="baseline"/>
        <w:rPr>
          <w:rFonts w:eastAsia="sans-serif"/>
          <w:color w:val="000000" w:themeColor="text1"/>
          <w:sz w:val="28"/>
          <w:szCs w:val="28"/>
          <w:shd w:val="clear" w:color="auto" w:fill="FFFFFF"/>
        </w:rPr>
      </w:pPr>
      <w:r w:rsidRPr="001F4587">
        <w:rPr>
          <w:rStyle w:val="Strong"/>
          <w:rFonts w:eastAsia="sans-serif"/>
          <w:color w:val="000000" w:themeColor="text1"/>
          <w:sz w:val="28"/>
          <w:szCs w:val="28"/>
          <w:shd w:val="clear" w:color="auto" w:fill="FFFFFF"/>
        </w:rPr>
        <w:t>Tiêu chuẩn hóa:</w:t>
      </w:r>
      <w:r w:rsidRPr="001F4587">
        <w:rPr>
          <w:rFonts w:eastAsia="sans-serif"/>
          <w:color w:val="000000" w:themeColor="text1"/>
          <w:sz w:val="28"/>
          <w:szCs w:val="28"/>
          <w:shd w:val="clear" w:color="auto" w:fill="FFFFFF"/>
        </w:rPr>
        <w:t> SQL là ngôn ngữ được tiêu chuẩn hóa nhằm đảm bảo tính nhất quán và khả năng tương thích trên các hệ thống quản lý cơ sở dữ liệu DBMS khác nhau.</w:t>
      </w:r>
    </w:p>
    <w:p w14:paraId="7D78B071" w14:textId="77777777" w:rsidR="00C45B86" w:rsidRPr="001F4587" w:rsidRDefault="00C45B86" w:rsidP="00705D3F">
      <w:pPr>
        <w:pStyle w:val="NormalWeb"/>
        <w:numPr>
          <w:ilvl w:val="0"/>
          <w:numId w:val="143"/>
        </w:numPr>
        <w:shd w:val="clear" w:color="auto" w:fill="FFFFFF"/>
        <w:tabs>
          <w:tab w:val="left" w:pos="993"/>
        </w:tabs>
        <w:spacing w:before="0" w:beforeAutospacing="0" w:after="0" w:afterAutospacing="0" w:line="360" w:lineRule="auto"/>
        <w:ind w:left="0" w:firstLine="720"/>
        <w:jc w:val="both"/>
        <w:textAlignment w:val="baseline"/>
        <w:rPr>
          <w:rFonts w:eastAsia="sans-serif"/>
          <w:color w:val="000000" w:themeColor="text1"/>
          <w:sz w:val="28"/>
          <w:szCs w:val="28"/>
        </w:rPr>
      </w:pPr>
      <w:r w:rsidRPr="001F4587">
        <w:rPr>
          <w:rStyle w:val="Strong"/>
          <w:rFonts w:eastAsia="sans-serif"/>
          <w:color w:val="000000" w:themeColor="text1"/>
          <w:sz w:val="28"/>
          <w:szCs w:val="28"/>
          <w:shd w:val="clear" w:color="auto" w:fill="FFFFFF"/>
        </w:rPr>
        <w:t>Tính linh hoạt: </w:t>
      </w:r>
      <w:r w:rsidRPr="001F4587">
        <w:rPr>
          <w:rFonts w:eastAsia="sans-serif"/>
          <w:color w:val="000000" w:themeColor="text1"/>
          <w:sz w:val="28"/>
          <w:szCs w:val="28"/>
          <w:shd w:val="clear" w:color="auto" w:fill="FFFFFF"/>
        </w:rPr>
        <w:t>SQL cung cấp tính linh hoạt trong việc truy vấn và thao tác các thành phần cơ sở dữ liệu. Ngoài ra, SQL còn cho phép thực hiện nhiều thao tác trên các lược đồ và hệ thống cơ sở dữ liệu.</w:t>
      </w:r>
    </w:p>
    <w:p w14:paraId="1A15D79D" w14:textId="77777777" w:rsidR="00C45B86" w:rsidRPr="001F4587" w:rsidRDefault="00C45B86" w:rsidP="00705D3F">
      <w:pPr>
        <w:pStyle w:val="NormalWeb"/>
        <w:numPr>
          <w:ilvl w:val="0"/>
          <w:numId w:val="143"/>
        </w:numPr>
        <w:shd w:val="clear" w:color="auto" w:fill="FFFFFF"/>
        <w:tabs>
          <w:tab w:val="left" w:pos="993"/>
        </w:tabs>
        <w:spacing w:before="0" w:beforeAutospacing="0" w:after="0" w:afterAutospacing="0" w:line="360" w:lineRule="auto"/>
        <w:ind w:left="0" w:firstLine="720"/>
        <w:jc w:val="both"/>
        <w:textAlignment w:val="baseline"/>
        <w:rPr>
          <w:rFonts w:eastAsia="sans-serif"/>
          <w:color w:val="000000" w:themeColor="text1"/>
          <w:sz w:val="28"/>
          <w:szCs w:val="28"/>
        </w:rPr>
      </w:pPr>
      <w:r w:rsidRPr="001F4587">
        <w:rPr>
          <w:rStyle w:val="Strong"/>
          <w:rFonts w:eastAsia="sans-serif"/>
          <w:color w:val="000000" w:themeColor="text1"/>
          <w:sz w:val="28"/>
          <w:szCs w:val="28"/>
          <w:shd w:val="clear" w:color="auto" w:fill="FFFFFF"/>
        </w:rPr>
        <w:t>Bảo mật:</w:t>
      </w:r>
      <w:r w:rsidRPr="001F4587">
        <w:rPr>
          <w:rFonts w:eastAsia="sans-serif"/>
          <w:color w:val="000000" w:themeColor="text1"/>
          <w:sz w:val="28"/>
          <w:szCs w:val="28"/>
          <w:shd w:val="clear" w:color="auto" w:fill="FFFFFF"/>
        </w:rPr>
        <w:t> Cơ sở dữ liệu SQL cung cấp các tính năng bảo mật mạnh mẽ, bao gồm xác thực người dùng, ủy quyền và mã hóa.</w:t>
      </w:r>
    </w:p>
    <w:p w14:paraId="52FD5F8D" w14:textId="77777777" w:rsidR="00C45B86" w:rsidRPr="001F4587" w:rsidRDefault="00C45B86" w:rsidP="00705D3F">
      <w:pPr>
        <w:pStyle w:val="NormalWeb"/>
        <w:numPr>
          <w:ilvl w:val="0"/>
          <w:numId w:val="143"/>
        </w:numPr>
        <w:shd w:val="clear" w:color="auto" w:fill="FFFFFF"/>
        <w:tabs>
          <w:tab w:val="left" w:pos="993"/>
        </w:tabs>
        <w:spacing w:before="0" w:beforeAutospacing="0" w:after="0" w:afterAutospacing="0" w:line="360" w:lineRule="auto"/>
        <w:ind w:left="0" w:firstLine="720"/>
        <w:jc w:val="both"/>
        <w:textAlignment w:val="baseline"/>
        <w:rPr>
          <w:rFonts w:eastAsia="sans-serif"/>
          <w:color w:val="000000" w:themeColor="text1"/>
          <w:sz w:val="28"/>
          <w:szCs w:val="28"/>
          <w:shd w:val="clear" w:color="auto" w:fill="FFFFFF"/>
        </w:rPr>
      </w:pPr>
      <w:r w:rsidRPr="001F4587">
        <w:rPr>
          <w:rStyle w:val="Strong"/>
          <w:rFonts w:eastAsia="sans-serif"/>
          <w:color w:val="000000" w:themeColor="text1"/>
          <w:sz w:val="28"/>
          <w:szCs w:val="28"/>
          <w:shd w:val="clear" w:color="auto" w:fill="FFFFFF"/>
        </w:rPr>
        <w:t>Tính toàn vẹn dữ liệu: </w:t>
      </w:r>
      <w:r w:rsidRPr="001F4587">
        <w:rPr>
          <w:rFonts w:eastAsia="sans-serif"/>
          <w:color w:val="000000" w:themeColor="text1"/>
          <w:sz w:val="28"/>
          <w:szCs w:val="28"/>
          <w:shd w:val="clear" w:color="auto" w:fill="FFFFFF"/>
        </w:rPr>
        <w:t>Cơ sở dữ liệu SQL thực thi các ràng buộc toàn vẹn dữ liệu (ví dụ: khóa chính, khóa ngoại) để duy trì mối quan hệ dữ liệu chính xác và đáng tin cậy giữa các bảng.</w:t>
      </w:r>
    </w:p>
    <w:p w14:paraId="55FD008B" w14:textId="77777777" w:rsidR="00C45B86" w:rsidRPr="001F4587" w:rsidRDefault="00C45B86" w:rsidP="009E33B3">
      <w:pPr>
        <w:pStyle w:val="NormalWeb"/>
        <w:shd w:val="clear" w:color="auto" w:fill="FFFFFF"/>
        <w:spacing w:before="0" w:beforeAutospacing="0" w:after="0" w:afterAutospacing="0" w:line="360" w:lineRule="auto"/>
        <w:ind w:left="400"/>
        <w:rPr>
          <w:rFonts w:eastAsia="Segoe UI"/>
          <w:color w:val="000000" w:themeColor="text1"/>
          <w:sz w:val="28"/>
          <w:szCs w:val="28"/>
        </w:rPr>
      </w:pPr>
    </w:p>
    <w:p w14:paraId="299F9A63" w14:textId="77777777" w:rsidR="00C45B86" w:rsidRPr="001F4587" w:rsidRDefault="00C45B86" w:rsidP="009E33B3">
      <w:pPr>
        <w:spacing w:line="360" w:lineRule="auto"/>
        <w:rPr>
          <w:rFonts w:cs="Times New Roman"/>
          <w:color w:val="000000" w:themeColor="text1"/>
          <w:sz w:val="28"/>
          <w:szCs w:val="28"/>
        </w:rPr>
      </w:pPr>
    </w:p>
    <w:p w14:paraId="02985B08" w14:textId="77777777" w:rsidR="00AF1DCC" w:rsidRDefault="00AF1DCC">
      <w:pPr>
        <w:spacing w:line="259" w:lineRule="auto"/>
        <w:jc w:val="left"/>
        <w:rPr>
          <w:rFonts w:eastAsiaTheme="majorEastAsia" w:cs="Times New Roman"/>
          <w:b/>
          <w:color w:val="000000" w:themeColor="text1"/>
          <w:sz w:val="28"/>
          <w:szCs w:val="28"/>
        </w:rPr>
      </w:pPr>
      <w:bookmarkStart w:id="64" w:name="_Toc167203411"/>
      <w:bookmarkStart w:id="65" w:name="_Toc167896199"/>
      <w:r>
        <w:rPr>
          <w:rFonts w:cs="Times New Roman"/>
          <w:color w:val="000000" w:themeColor="text1"/>
          <w:sz w:val="28"/>
          <w:szCs w:val="28"/>
        </w:rPr>
        <w:br w:type="page"/>
      </w:r>
    </w:p>
    <w:p w14:paraId="642C1CB4" w14:textId="4D850186" w:rsidR="008E1D90" w:rsidRDefault="008E1D90" w:rsidP="00263003">
      <w:pPr>
        <w:pStyle w:val="Heading1"/>
      </w:pPr>
      <w:bookmarkStart w:id="66" w:name="_Toc167906575"/>
      <w:r w:rsidRPr="001F4587">
        <w:lastRenderedPageBreak/>
        <w:t xml:space="preserve">CHƯƠNG 2. </w:t>
      </w:r>
      <w:bookmarkEnd w:id="64"/>
      <w:r w:rsidRPr="001F4587">
        <w:t>PHÂN TÍCH THIẾT KẾ HỆ THỐNG</w:t>
      </w:r>
      <w:bookmarkEnd w:id="65"/>
      <w:bookmarkEnd w:id="66"/>
    </w:p>
    <w:p w14:paraId="65AC5C56" w14:textId="77777777" w:rsidR="00AF1DCC" w:rsidRPr="00AF1DCC" w:rsidRDefault="00AF1DCC" w:rsidP="006D3ECD">
      <w:pPr>
        <w:rPr>
          <w:sz w:val="14"/>
        </w:rPr>
      </w:pPr>
    </w:p>
    <w:p w14:paraId="0B5621A0" w14:textId="795B19F5" w:rsidR="008E1D90" w:rsidRPr="001F4587" w:rsidRDefault="008E1D90" w:rsidP="006D3ECD">
      <w:pPr>
        <w:pStyle w:val="Heading2"/>
        <w:numPr>
          <w:ilvl w:val="0"/>
          <w:numId w:val="0"/>
        </w:numPr>
      </w:pPr>
      <w:bookmarkStart w:id="67" w:name="_Toc167896200"/>
      <w:bookmarkStart w:id="68" w:name="_Toc167906576"/>
      <w:r w:rsidRPr="001F4587">
        <w:t>2.1. Tống quan hệ thống</w:t>
      </w:r>
      <w:bookmarkEnd w:id="67"/>
      <w:bookmarkEnd w:id="68"/>
    </w:p>
    <w:p w14:paraId="0254B0C0" w14:textId="7836458E" w:rsidR="008E1D90" w:rsidRPr="001F4587" w:rsidRDefault="008E1D90" w:rsidP="006D3ECD">
      <w:pPr>
        <w:pStyle w:val="Heading3"/>
        <w:numPr>
          <w:ilvl w:val="0"/>
          <w:numId w:val="0"/>
        </w:numPr>
      </w:pPr>
      <w:bookmarkStart w:id="69" w:name="_Toc167896201"/>
      <w:bookmarkStart w:id="70" w:name="_Toc167906577"/>
      <w:r w:rsidRPr="001F4587">
        <w:t>2.1.1.</w:t>
      </w:r>
      <w:r w:rsidRPr="001F4587">
        <w:rPr>
          <w:rStyle w:val="apple-tab-span"/>
          <w:rFonts w:cs="Times New Roman"/>
          <w:i w:val="0"/>
          <w:color w:val="000000" w:themeColor="text1"/>
        </w:rPr>
        <w:tab/>
      </w:r>
      <w:r w:rsidRPr="001F4587">
        <w:t>Phân tích tổng quan hệ thố</w:t>
      </w:r>
      <w:r w:rsidR="00C45B86" w:rsidRPr="001F4587">
        <w:t>ng</w:t>
      </w:r>
      <w:bookmarkEnd w:id="69"/>
      <w:bookmarkEnd w:id="70"/>
    </w:p>
    <w:p w14:paraId="060D5D04" w14:textId="77777777" w:rsidR="008E1D90" w:rsidRPr="0094605F" w:rsidRDefault="008E1D90" w:rsidP="00AF1DCC">
      <w:pPr>
        <w:pStyle w:val="NormalWeb"/>
        <w:spacing w:before="0" w:beforeAutospacing="0" w:after="0" w:afterAutospacing="0" w:line="360" w:lineRule="auto"/>
        <w:ind w:firstLine="720"/>
        <w:jc w:val="both"/>
        <w:rPr>
          <w:color w:val="000000" w:themeColor="text1"/>
          <w:sz w:val="28"/>
          <w:szCs w:val="28"/>
          <w:lang w:val="vi-VN"/>
        </w:rPr>
      </w:pPr>
      <w:r w:rsidRPr="0094605F">
        <w:rPr>
          <w:color w:val="000000" w:themeColor="text1"/>
          <w:sz w:val="28"/>
          <w:szCs w:val="28"/>
          <w:lang w:val="vi-VN"/>
        </w:rPr>
        <w:t>Website bán Mỹ phẩm là cửa hàng chuyên cung cấp tất cả các mặt hàng đa dạng từ kem chống nắng, kem nền, son môi, phấ</w:t>
      </w:r>
      <w:r w:rsidR="00CF2984" w:rsidRPr="0094605F">
        <w:rPr>
          <w:color w:val="000000" w:themeColor="text1"/>
          <w:sz w:val="28"/>
          <w:szCs w:val="28"/>
          <w:lang w:val="vi-VN"/>
        </w:rPr>
        <w:t>n</w:t>
      </w:r>
      <w:r w:rsidRPr="0094605F">
        <w:rPr>
          <w:color w:val="000000" w:themeColor="text1"/>
          <w:sz w:val="28"/>
          <w:szCs w:val="28"/>
          <w:lang w:val="vi-VN"/>
        </w:rPr>
        <w:t>, nước hoa,…Khi khách hàng không có thời gian đến trực tiếp cửa hàng để mua thì có thể mua hàng thông qua website của cửa hàng. Yêu cầu của website khi khách hàng có nhu cầu mua hàng là khách hàng phải đăng ký tài khoản. Tài khoản đó sẽ đầy đủ các thông tin như họ tên, số điện thoại, email, địa chỉ,.. để người quản trị, hoặc ship</w:t>
      </w:r>
      <w:r w:rsidR="00CF2984" w:rsidRPr="0094605F">
        <w:rPr>
          <w:color w:val="000000" w:themeColor="text1"/>
          <w:sz w:val="28"/>
          <w:szCs w:val="28"/>
          <w:lang w:val="vi-VN"/>
        </w:rPr>
        <w:t>p</w:t>
      </w:r>
      <w:r w:rsidRPr="0094605F">
        <w:rPr>
          <w:color w:val="000000" w:themeColor="text1"/>
          <w:sz w:val="28"/>
          <w:szCs w:val="28"/>
          <w:lang w:val="vi-VN"/>
        </w:rPr>
        <w:t>er có thể liên lạc khi khách hàng chọn mua sản phẩm. Khi khách hàng đã lựa chọn và quyết định mua cho mình một sản phẩm trên website thì nhân viên của cửa hàng sẽ giao hàng đến cho khách hàng theo địa chỉ mà khách hàng nhập trên web. Những sản phẩm mà khách hàng mua sẽ được lưu vào chi tiết đơn hàng để thanh toán. Khách hàng sẽ lựa chọn thanh toán bằng các phương thức thanh toán có trên website.</w:t>
      </w:r>
    </w:p>
    <w:p w14:paraId="49B61CD3" w14:textId="6964431D" w:rsidR="008E1D90" w:rsidRPr="001F4587" w:rsidRDefault="008E1D90" w:rsidP="006D3ECD">
      <w:pPr>
        <w:pStyle w:val="Heading3"/>
        <w:numPr>
          <w:ilvl w:val="0"/>
          <w:numId w:val="0"/>
        </w:numPr>
      </w:pPr>
      <w:bookmarkStart w:id="71" w:name="_Toc167896202"/>
      <w:bookmarkStart w:id="72" w:name="_Toc167906578"/>
      <w:r w:rsidRPr="001F4587">
        <w:t>2.1.2.</w:t>
      </w:r>
      <w:r w:rsidRPr="001F4587">
        <w:rPr>
          <w:rStyle w:val="apple-tab-span"/>
          <w:rFonts w:cs="Times New Roman"/>
          <w:i w:val="0"/>
          <w:color w:val="000000" w:themeColor="text1"/>
        </w:rPr>
        <w:tab/>
      </w:r>
      <w:r w:rsidRPr="001F4587">
        <w:t>Sản phẩm - dịch vụ:</w:t>
      </w:r>
      <w:bookmarkEnd w:id="71"/>
      <w:bookmarkEnd w:id="72"/>
    </w:p>
    <w:p w14:paraId="6A7CA83A" w14:textId="77777777" w:rsidR="008E1D90" w:rsidRPr="001F4587" w:rsidRDefault="008E1D90" w:rsidP="00AF1DCC">
      <w:pPr>
        <w:spacing w:after="0" w:line="360" w:lineRule="auto"/>
        <w:ind w:firstLine="720"/>
        <w:rPr>
          <w:rFonts w:cs="Times New Roman"/>
          <w:color w:val="000000" w:themeColor="text1"/>
          <w:sz w:val="28"/>
          <w:szCs w:val="28"/>
          <w:lang w:val="vi-VN"/>
        </w:rPr>
      </w:pPr>
      <w:r w:rsidRPr="001F4587">
        <w:rPr>
          <w:rFonts w:cs="Times New Roman"/>
          <w:color w:val="000000" w:themeColor="text1"/>
          <w:sz w:val="28"/>
          <w:szCs w:val="28"/>
          <w:lang w:val="vi-VN"/>
        </w:rPr>
        <w:t xml:space="preserve">Sản phẩm mà cửa hàng cung cấp đều là của những thương hiệu nổi tiếng, chất lượng đảm bảo, giá thành cạnh tranh và chế độ bảo hành uy tín. </w:t>
      </w:r>
    </w:p>
    <w:p w14:paraId="4B4EA4F7" w14:textId="77777777" w:rsidR="008E1D90" w:rsidRPr="001F4587" w:rsidRDefault="008E1D90" w:rsidP="00AF1DCC">
      <w:pPr>
        <w:tabs>
          <w:tab w:val="left" w:pos="993"/>
        </w:tabs>
        <w:spacing w:after="0" w:line="360" w:lineRule="auto"/>
        <w:ind w:firstLine="720"/>
        <w:rPr>
          <w:rFonts w:cs="Times New Roman"/>
          <w:color w:val="000000" w:themeColor="text1"/>
          <w:sz w:val="28"/>
          <w:szCs w:val="28"/>
          <w:lang w:val="vi-VN"/>
        </w:rPr>
      </w:pPr>
      <w:r w:rsidRPr="001F4587">
        <w:rPr>
          <w:rFonts w:cs="Times New Roman"/>
          <w:color w:val="000000" w:themeColor="text1"/>
          <w:sz w:val="28"/>
          <w:szCs w:val="28"/>
          <w:lang w:val="vi-VN"/>
        </w:rPr>
        <w:t>Bên cạnh đó cửa hàng cũng sẽ cung cấp những dịch vụ</w:t>
      </w:r>
      <w:r w:rsidR="00CF2984" w:rsidRPr="001F4587">
        <w:rPr>
          <w:rFonts w:cs="Times New Roman"/>
          <w:color w:val="000000" w:themeColor="text1"/>
          <w:sz w:val="28"/>
          <w:szCs w:val="28"/>
          <w:lang w:val="vi-VN"/>
        </w:rPr>
        <w:t xml:space="preserve"> dành riêng</w:t>
      </w:r>
      <w:r w:rsidRPr="001F4587">
        <w:rPr>
          <w:rFonts w:cs="Times New Roman"/>
          <w:color w:val="000000" w:themeColor="text1"/>
          <w:sz w:val="28"/>
          <w:szCs w:val="28"/>
          <w:lang w:val="vi-VN"/>
        </w:rPr>
        <w:t xml:space="preserve"> cho khách hàng như: </w:t>
      </w:r>
    </w:p>
    <w:p w14:paraId="231B8727" w14:textId="77777777" w:rsidR="008E1D90" w:rsidRPr="001F4587" w:rsidRDefault="008E1D90" w:rsidP="00AF1DCC">
      <w:pPr>
        <w:pStyle w:val="ListParagraph"/>
        <w:numPr>
          <w:ilvl w:val="0"/>
          <w:numId w:val="1"/>
        </w:numPr>
        <w:tabs>
          <w:tab w:val="left" w:pos="993"/>
        </w:tabs>
        <w:spacing w:after="0" w:line="360" w:lineRule="auto"/>
        <w:ind w:left="0" w:firstLine="720"/>
        <w:rPr>
          <w:rFonts w:cs="Times New Roman"/>
          <w:color w:val="000000" w:themeColor="text1"/>
          <w:sz w:val="28"/>
          <w:szCs w:val="28"/>
          <w:lang w:val="vi-VN"/>
        </w:rPr>
      </w:pPr>
      <w:r w:rsidRPr="001F4587">
        <w:rPr>
          <w:rFonts w:cs="Times New Roman"/>
          <w:color w:val="000000" w:themeColor="text1"/>
          <w:sz w:val="28"/>
          <w:szCs w:val="28"/>
          <w:lang w:val="vi-VN"/>
        </w:rPr>
        <w:t>Tư vấn da và trang điểm: Cung cấp tư vấn chăm sóc da và trang điểm từ các chuyên gia trong cửa hàng.</w:t>
      </w:r>
    </w:p>
    <w:p w14:paraId="721C9A76" w14:textId="77777777" w:rsidR="008E1D90" w:rsidRPr="001F4587" w:rsidRDefault="008E1D90" w:rsidP="00AF1DCC">
      <w:pPr>
        <w:pStyle w:val="ListParagraph"/>
        <w:numPr>
          <w:ilvl w:val="0"/>
          <w:numId w:val="1"/>
        </w:numPr>
        <w:tabs>
          <w:tab w:val="left" w:pos="993"/>
        </w:tabs>
        <w:spacing w:after="0" w:line="360" w:lineRule="auto"/>
        <w:ind w:left="0" w:firstLine="720"/>
        <w:rPr>
          <w:rFonts w:cs="Times New Roman"/>
          <w:color w:val="000000" w:themeColor="text1"/>
          <w:sz w:val="28"/>
          <w:szCs w:val="28"/>
          <w:lang w:val="vi-VN"/>
        </w:rPr>
      </w:pPr>
      <w:r w:rsidRPr="001F4587">
        <w:rPr>
          <w:rFonts w:cs="Times New Roman"/>
          <w:color w:val="000000" w:themeColor="text1"/>
          <w:sz w:val="28"/>
          <w:szCs w:val="28"/>
          <w:lang w:val="vi-VN"/>
        </w:rPr>
        <w:t>Phân tích da và đề xuất sản phẩm: Sử dụng công nghệ hoặc phương pháp chuyên môn để phân tích da của khách hàng và đề xuất sản phẩm phù hợp.</w:t>
      </w:r>
    </w:p>
    <w:p w14:paraId="4E5EA304" w14:textId="77777777" w:rsidR="008E1D90" w:rsidRPr="001F4587" w:rsidRDefault="008E1D90" w:rsidP="00AF1DCC">
      <w:pPr>
        <w:pStyle w:val="ListParagraph"/>
        <w:numPr>
          <w:ilvl w:val="0"/>
          <w:numId w:val="1"/>
        </w:numPr>
        <w:tabs>
          <w:tab w:val="left" w:pos="993"/>
        </w:tabs>
        <w:spacing w:after="0" w:line="360" w:lineRule="auto"/>
        <w:ind w:left="0" w:firstLine="720"/>
        <w:rPr>
          <w:rFonts w:cs="Times New Roman"/>
          <w:color w:val="000000" w:themeColor="text1"/>
          <w:sz w:val="28"/>
          <w:szCs w:val="28"/>
          <w:lang w:val="vi-VN"/>
        </w:rPr>
      </w:pPr>
      <w:r w:rsidRPr="001F4587">
        <w:rPr>
          <w:rFonts w:cs="Times New Roman"/>
          <w:color w:val="000000" w:themeColor="text1"/>
          <w:sz w:val="28"/>
          <w:szCs w:val="28"/>
          <w:lang w:val="vi-VN"/>
        </w:rPr>
        <w:t>Dịch vụ làm đẹp: Bao gồm spa mặt, làm sạch da sâu, và các liệu pháp chăm sóc da chuyên sâu khác.</w:t>
      </w:r>
    </w:p>
    <w:p w14:paraId="1FA0BDED" w14:textId="77777777" w:rsidR="008E1D90" w:rsidRPr="001F4587" w:rsidRDefault="008E1D90" w:rsidP="00AF1DCC">
      <w:pPr>
        <w:pStyle w:val="ListParagraph"/>
        <w:numPr>
          <w:ilvl w:val="0"/>
          <w:numId w:val="1"/>
        </w:numPr>
        <w:tabs>
          <w:tab w:val="left" w:pos="993"/>
        </w:tabs>
        <w:spacing w:after="0" w:line="360" w:lineRule="auto"/>
        <w:ind w:left="0" w:firstLine="720"/>
        <w:rPr>
          <w:rFonts w:cs="Times New Roman"/>
          <w:color w:val="000000" w:themeColor="text1"/>
          <w:sz w:val="28"/>
          <w:szCs w:val="28"/>
          <w:lang w:val="vi-VN"/>
        </w:rPr>
      </w:pPr>
      <w:r w:rsidRPr="001F4587">
        <w:rPr>
          <w:rFonts w:cs="Times New Roman"/>
          <w:color w:val="000000" w:themeColor="text1"/>
          <w:sz w:val="28"/>
          <w:szCs w:val="28"/>
          <w:lang w:val="vi-VN"/>
        </w:rPr>
        <w:t>Hướng dẫn sử dụng sản phẩm: Hướng dẫn khách hàng cách sử dụng sản phẩm một cách hiệu quả để đạt được kết quả tốt nhất.</w:t>
      </w:r>
    </w:p>
    <w:p w14:paraId="74A2EF08" w14:textId="44B7B9CC" w:rsidR="008E1D90" w:rsidRPr="001F4587" w:rsidRDefault="008E1D90" w:rsidP="006D3ECD">
      <w:pPr>
        <w:pStyle w:val="Heading3"/>
        <w:numPr>
          <w:ilvl w:val="0"/>
          <w:numId w:val="0"/>
        </w:numPr>
      </w:pPr>
      <w:bookmarkStart w:id="73" w:name="_Toc167203415"/>
      <w:bookmarkStart w:id="74" w:name="_Toc167896203"/>
      <w:bookmarkStart w:id="75" w:name="_Toc167906579"/>
      <w:r w:rsidRPr="001F4587">
        <w:lastRenderedPageBreak/>
        <w:t>2.1.3. Phương pháp</w:t>
      </w:r>
      <w:bookmarkEnd w:id="73"/>
      <w:bookmarkEnd w:id="74"/>
      <w:bookmarkEnd w:id="75"/>
    </w:p>
    <w:p w14:paraId="29B9001E" w14:textId="77777777" w:rsidR="008E1D90" w:rsidRPr="0094605F" w:rsidRDefault="008E1D90" w:rsidP="00AF1DCC">
      <w:pPr>
        <w:pStyle w:val="ListParagraph"/>
        <w:numPr>
          <w:ilvl w:val="0"/>
          <w:numId w:val="1"/>
        </w:numPr>
        <w:tabs>
          <w:tab w:val="left" w:pos="993"/>
        </w:tabs>
        <w:spacing w:after="0" w:line="360" w:lineRule="auto"/>
        <w:ind w:left="0" w:firstLine="720"/>
        <w:rPr>
          <w:rFonts w:cs="Times New Roman"/>
          <w:color w:val="000000" w:themeColor="text1"/>
          <w:sz w:val="28"/>
          <w:szCs w:val="28"/>
          <w:lang w:val="vi-VN"/>
        </w:rPr>
      </w:pPr>
      <w:r w:rsidRPr="0094605F">
        <w:rPr>
          <w:rFonts w:cs="Times New Roman"/>
          <w:color w:val="000000" w:themeColor="text1"/>
          <w:sz w:val="28"/>
          <w:szCs w:val="28"/>
          <w:lang w:val="vi-VN"/>
        </w:rPr>
        <w:t>Tham khảo các website bán Mỹ phẩm trên mạng</w:t>
      </w:r>
    </w:p>
    <w:p w14:paraId="39463C44" w14:textId="77777777" w:rsidR="008E1D90" w:rsidRPr="0094605F" w:rsidRDefault="008E1D90" w:rsidP="00AF1DCC">
      <w:pPr>
        <w:pStyle w:val="ListParagraph"/>
        <w:numPr>
          <w:ilvl w:val="0"/>
          <w:numId w:val="1"/>
        </w:numPr>
        <w:tabs>
          <w:tab w:val="left" w:pos="993"/>
        </w:tabs>
        <w:spacing w:after="0" w:line="360" w:lineRule="auto"/>
        <w:ind w:left="0" w:firstLine="720"/>
        <w:rPr>
          <w:rFonts w:cs="Times New Roman"/>
          <w:color w:val="000000" w:themeColor="text1"/>
          <w:sz w:val="28"/>
          <w:szCs w:val="28"/>
          <w:lang w:val="vi-VN"/>
        </w:rPr>
      </w:pPr>
      <w:r w:rsidRPr="0094605F">
        <w:rPr>
          <w:rFonts w:cs="Times New Roman"/>
          <w:color w:val="000000" w:themeColor="text1"/>
          <w:sz w:val="28"/>
          <w:szCs w:val="28"/>
          <w:lang w:val="vi-VN"/>
        </w:rPr>
        <w:t>Tìm hiểu các tài liệ</w:t>
      </w:r>
      <w:r w:rsidR="00CF2984" w:rsidRPr="0094605F">
        <w:rPr>
          <w:rFonts w:cs="Times New Roman"/>
          <w:color w:val="000000" w:themeColor="text1"/>
          <w:sz w:val="28"/>
          <w:szCs w:val="28"/>
          <w:lang w:val="vi-VN"/>
        </w:rPr>
        <w:t>u trên các kênh youtu</w:t>
      </w:r>
      <w:r w:rsidRPr="0094605F">
        <w:rPr>
          <w:rFonts w:cs="Times New Roman"/>
          <w:color w:val="000000" w:themeColor="text1"/>
          <w:sz w:val="28"/>
          <w:szCs w:val="28"/>
          <w:lang w:val="vi-VN"/>
        </w:rPr>
        <w:t>be, các website liên quan đến nội dung nghiên cứu</w:t>
      </w:r>
    </w:p>
    <w:p w14:paraId="5682CD7A" w14:textId="77777777" w:rsidR="008E1D90" w:rsidRPr="0094605F" w:rsidRDefault="008E1D90" w:rsidP="00AF1DCC">
      <w:pPr>
        <w:pStyle w:val="ListParagraph"/>
        <w:numPr>
          <w:ilvl w:val="0"/>
          <w:numId w:val="1"/>
        </w:numPr>
        <w:tabs>
          <w:tab w:val="left" w:pos="993"/>
        </w:tabs>
        <w:spacing w:after="0" w:line="360" w:lineRule="auto"/>
        <w:ind w:left="0" w:firstLine="720"/>
        <w:rPr>
          <w:rFonts w:cs="Times New Roman"/>
          <w:color w:val="000000" w:themeColor="text1"/>
          <w:sz w:val="28"/>
          <w:szCs w:val="28"/>
          <w:lang w:val="vi-VN"/>
        </w:rPr>
      </w:pPr>
      <w:r w:rsidRPr="0094605F">
        <w:rPr>
          <w:rFonts w:cs="Times New Roman"/>
          <w:color w:val="000000" w:themeColor="text1"/>
          <w:sz w:val="28"/>
          <w:szCs w:val="28"/>
          <w:lang w:val="vi-VN"/>
        </w:rPr>
        <w:t>Tìm hiểu về công cụ</w:t>
      </w:r>
      <w:r w:rsidR="00CF2984" w:rsidRPr="0094605F">
        <w:rPr>
          <w:rFonts w:cs="Times New Roman"/>
          <w:color w:val="000000" w:themeColor="text1"/>
          <w:sz w:val="28"/>
          <w:szCs w:val="28"/>
          <w:lang w:val="vi-VN"/>
        </w:rPr>
        <w:t xml:space="preserve"> hỗ</w:t>
      </w:r>
      <w:r w:rsidRPr="0094605F">
        <w:rPr>
          <w:rFonts w:cs="Times New Roman"/>
          <w:color w:val="000000" w:themeColor="text1"/>
          <w:sz w:val="28"/>
          <w:szCs w:val="28"/>
          <w:lang w:val="vi-VN"/>
        </w:rPr>
        <w:t xml:space="preserve"> trợ lập trình và các</w:t>
      </w:r>
      <w:r w:rsidR="00CF2984" w:rsidRPr="0094605F">
        <w:rPr>
          <w:rFonts w:cs="Times New Roman"/>
          <w:color w:val="000000" w:themeColor="text1"/>
          <w:sz w:val="28"/>
          <w:szCs w:val="28"/>
          <w:lang w:val="vi-VN"/>
        </w:rPr>
        <w:t>h</w:t>
      </w:r>
      <w:r w:rsidRPr="0094605F">
        <w:rPr>
          <w:rFonts w:cs="Times New Roman"/>
          <w:color w:val="000000" w:themeColor="text1"/>
          <w:sz w:val="28"/>
          <w:szCs w:val="28"/>
          <w:lang w:val="vi-VN"/>
        </w:rPr>
        <w:t xml:space="preserve"> sử dụng</w:t>
      </w:r>
    </w:p>
    <w:p w14:paraId="731193D0" w14:textId="77777777" w:rsidR="008E1D90" w:rsidRPr="0094605F" w:rsidRDefault="008E1D90" w:rsidP="00AF1DCC">
      <w:pPr>
        <w:pStyle w:val="ListParagraph"/>
        <w:numPr>
          <w:ilvl w:val="0"/>
          <w:numId w:val="1"/>
        </w:numPr>
        <w:tabs>
          <w:tab w:val="left" w:pos="993"/>
        </w:tabs>
        <w:spacing w:after="0" w:line="360" w:lineRule="auto"/>
        <w:ind w:left="0" w:firstLine="720"/>
        <w:rPr>
          <w:rFonts w:cs="Times New Roman"/>
          <w:color w:val="000000" w:themeColor="text1"/>
          <w:sz w:val="28"/>
          <w:szCs w:val="28"/>
          <w:lang w:val="vi-VN"/>
        </w:rPr>
      </w:pPr>
      <w:r w:rsidRPr="0094605F">
        <w:rPr>
          <w:rFonts w:cs="Times New Roman"/>
          <w:color w:val="000000" w:themeColor="text1"/>
          <w:sz w:val="28"/>
          <w:szCs w:val="28"/>
          <w:lang w:val="vi-VN"/>
        </w:rPr>
        <w:t>Thu thập các nghiệp vụ liên quan đến việc quản lý website</w:t>
      </w:r>
    </w:p>
    <w:p w14:paraId="0460923F" w14:textId="77777777" w:rsidR="008E1D90" w:rsidRPr="0094605F" w:rsidRDefault="008E1D90" w:rsidP="00AF1DCC">
      <w:pPr>
        <w:pStyle w:val="ListParagraph"/>
        <w:numPr>
          <w:ilvl w:val="0"/>
          <w:numId w:val="1"/>
        </w:numPr>
        <w:tabs>
          <w:tab w:val="left" w:pos="993"/>
        </w:tabs>
        <w:spacing w:after="0" w:line="360" w:lineRule="auto"/>
        <w:ind w:left="0" w:firstLine="720"/>
        <w:rPr>
          <w:rFonts w:cs="Times New Roman"/>
          <w:color w:val="000000" w:themeColor="text1"/>
          <w:sz w:val="28"/>
          <w:szCs w:val="28"/>
          <w:lang w:val="vi-VN"/>
        </w:rPr>
      </w:pPr>
      <w:r w:rsidRPr="0094605F">
        <w:rPr>
          <w:rFonts w:cs="Times New Roman"/>
          <w:color w:val="000000" w:themeColor="text1"/>
          <w:sz w:val="28"/>
          <w:szCs w:val="28"/>
          <w:lang w:val="vi-VN"/>
        </w:rPr>
        <w:t>Vận dụng vào việc thiết kế và xây dựng ứng dựng website</w:t>
      </w:r>
    </w:p>
    <w:p w14:paraId="07D71BC9" w14:textId="6196BB1D" w:rsidR="008E1D90" w:rsidRPr="001F4587" w:rsidRDefault="00CF2984" w:rsidP="006D3ECD">
      <w:pPr>
        <w:pStyle w:val="Heading2"/>
        <w:numPr>
          <w:ilvl w:val="0"/>
          <w:numId w:val="0"/>
        </w:numPr>
        <w:ind w:left="1440" w:hanging="1440"/>
      </w:pPr>
      <w:bookmarkStart w:id="76" w:name="_Toc167896204"/>
      <w:bookmarkStart w:id="77" w:name="_Toc167906580"/>
      <w:r w:rsidRPr="001F4587">
        <w:t>2.2. Thiết kế hệ thống website</w:t>
      </w:r>
      <w:bookmarkEnd w:id="76"/>
      <w:bookmarkEnd w:id="77"/>
    </w:p>
    <w:p w14:paraId="62519787" w14:textId="128AF711" w:rsidR="00CF2984" w:rsidRPr="00531331" w:rsidRDefault="00346E93" w:rsidP="00531331">
      <w:pPr>
        <w:rPr>
          <w:sz w:val="28"/>
          <w:szCs w:val="28"/>
        </w:rPr>
      </w:pPr>
      <w:bookmarkStart w:id="78" w:name="_Toc167906581"/>
      <w:r w:rsidRPr="00531331">
        <w:rPr>
          <w:sz w:val="28"/>
          <w:szCs w:val="28"/>
        </w:rPr>
        <w:t>Sơ đồ Use case tổng quan</w:t>
      </w:r>
      <w:bookmarkEnd w:id="78"/>
    </w:p>
    <w:p w14:paraId="4E51352B" w14:textId="77777777" w:rsidR="00E20B37" w:rsidRPr="001F4587" w:rsidRDefault="00E20B37" w:rsidP="00AF1DCC">
      <w:pPr>
        <w:spacing w:after="0" w:line="360" w:lineRule="auto"/>
        <w:rPr>
          <w:rFonts w:cs="Times New Roman"/>
          <w:noProof/>
          <w:color w:val="000000" w:themeColor="text1"/>
          <w:sz w:val="28"/>
          <w:szCs w:val="28"/>
        </w:rPr>
      </w:pPr>
    </w:p>
    <w:p w14:paraId="36C57CD6" w14:textId="77777777" w:rsidR="00483250" w:rsidRDefault="00483250" w:rsidP="00AF1DCC">
      <w:pPr>
        <w:spacing w:line="360" w:lineRule="auto"/>
        <w:jc w:val="center"/>
        <w:rPr>
          <w:ins w:id="79" w:author="Administrator" w:date="2024-06-01T08:43:00Z"/>
          <w:rFonts w:cs="Times New Roman"/>
          <w:noProof/>
          <w:color w:val="000000" w:themeColor="text1"/>
          <w:sz w:val="28"/>
          <w:szCs w:val="28"/>
        </w:rPr>
      </w:pPr>
    </w:p>
    <w:p w14:paraId="54B27397" w14:textId="77777777" w:rsidR="00483250" w:rsidRDefault="00483250" w:rsidP="00AF1DCC">
      <w:pPr>
        <w:spacing w:line="360" w:lineRule="auto"/>
        <w:jc w:val="center"/>
        <w:rPr>
          <w:ins w:id="80" w:author="Administrator" w:date="2024-06-01T08:43:00Z"/>
          <w:rFonts w:cs="Times New Roman"/>
          <w:noProof/>
          <w:color w:val="000000" w:themeColor="text1"/>
          <w:sz w:val="28"/>
          <w:szCs w:val="28"/>
        </w:rPr>
      </w:pPr>
    </w:p>
    <w:p w14:paraId="128C500B" w14:textId="77777777" w:rsidR="00800FD9" w:rsidRDefault="00800FD9" w:rsidP="00AF1DCC">
      <w:pPr>
        <w:spacing w:line="360" w:lineRule="auto"/>
        <w:jc w:val="center"/>
        <w:rPr>
          <w:ins w:id="81" w:author="Administrator" w:date="2024-06-01T10:16:00Z"/>
          <w:rFonts w:cs="Times New Roman"/>
          <w:noProof/>
          <w:color w:val="000000" w:themeColor="text1"/>
          <w:sz w:val="28"/>
          <w:szCs w:val="28"/>
        </w:rPr>
      </w:pPr>
    </w:p>
    <w:p w14:paraId="5AAA7588" w14:textId="275C1487" w:rsidR="00800FD9" w:rsidRDefault="00800FD9" w:rsidP="00AF1DCC">
      <w:pPr>
        <w:spacing w:line="360" w:lineRule="auto"/>
        <w:jc w:val="center"/>
        <w:rPr>
          <w:ins w:id="82" w:author="Administrator" w:date="2024-06-01T10:14:00Z"/>
          <w:rFonts w:cs="Times New Roman"/>
          <w:noProof/>
          <w:color w:val="000000" w:themeColor="text1"/>
          <w:sz w:val="28"/>
          <w:szCs w:val="28"/>
        </w:rPr>
      </w:pPr>
      <w:ins w:id="83" w:author="Administrator" w:date="2024-06-01T10:16:00Z">
        <w:r w:rsidRPr="00800FD9">
          <w:rPr>
            <w:rFonts w:cs="Times New Roman"/>
            <w:noProof/>
            <w:color w:val="000000" w:themeColor="text1"/>
            <w:sz w:val="28"/>
            <w:szCs w:val="28"/>
          </w:rPr>
          <w:lastRenderedPageBreak/>
          <w:drawing>
            <wp:inline distT="0" distB="0" distL="0" distR="0" wp14:anchorId="0F526D99" wp14:editId="5DD1AA3E">
              <wp:extent cx="5264150" cy="7035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r="8614" b="35460"/>
                      <a:stretch/>
                    </pic:blipFill>
                    <pic:spPr bwMode="auto">
                      <a:xfrm>
                        <a:off x="0" y="0"/>
                        <a:ext cx="5264455" cy="7036208"/>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BBA702" w14:textId="0E25C95C" w:rsidR="00E20B37" w:rsidRPr="001F4587" w:rsidDel="00483250" w:rsidRDefault="00800FD9" w:rsidP="009E33B3">
      <w:pPr>
        <w:spacing w:line="360" w:lineRule="auto"/>
        <w:rPr>
          <w:del w:id="84" w:author="Administrator" w:date="2024-06-01T08:41:00Z"/>
          <w:rFonts w:cs="Times New Roman"/>
          <w:noProof/>
          <w:color w:val="000000" w:themeColor="text1"/>
          <w:sz w:val="28"/>
          <w:szCs w:val="28"/>
        </w:rPr>
      </w:pPr>
      <w:ins w:id="85" w:author="Administrator" w:date="2024-06-01T10:14:00Z">
        <w:r w:rsidRPr="00800FD9">
          <w:rPr>
            <w:rFonts w:cs="Times New Roman"/>
            <w:noProof/>
            <w:color w:val="000000" w:themeColor="text1"/>
            <w:sz w:val="28"/>
            <w:szCs w:val="28"/>
          </w:rPr>
          <w:lastRenderedPageBreak/>
          <w:drawing>
            <wp:inline distT="0" distB="0" distL="0" distR="0" wp14:anchorId="21A9B94B" wp14:editId="3ABE9947">
              <wp:extent cx="5099050" cy="402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 r="5195" b="30122"/>
                      <a:stretch/>
                    </pic:blipFill>
                    <pic:spPr bwMode="auto">
                      <a:xfrm>
                        <a:off x="0" y="0"/>
                        <a:ext cx="5099325" cy="4026117"/>
                      </a:xfrm>
                      <a:prstGeom prst="rect">
                        <a:avLst/>
                      </a:prstGeom>
                      <a:noFill/>
                      <a:ln>
                        <a:noFill/>
                      </a:ln>
                      <a:extLst>
                        <a:ext uri="{53640926-AAD7-44D8-BBD7-CCE9431645EC}">
                          <a14:shadowObscured xmlns:a14="http://schemas.microsoft.com/office/drawing/2010/main"/>
                        </a:ext>
                      </a:extLst>
                    </pic:spPr>
                  </pic:pic>
                </a:graphicData>
              </a:graphic>
            </wp:inline>
          </w:drawing>
        </w:r>
      </w:ins>
    </w:p>
    <w:p w14:paraId="58866A1E" w14:textId="77777777" w:rsidR="00483250" w:rsidRDefault="00483250" w:rsidP="00AF1DCC">
      <w:pPr>
        <w:spacing w:line="360" w:lineRule="auto"/>
        <w:jc w:val="center"/>
        <w:rPr>
          <w:ins w:id="86" w:author="Administrator" w:date="2024-06-01T08:41:00Z"/>
          <w:rFonts w:cs="Times New Roman"/>
          <w:noProof/>
          <w:color w:val="000000" w:themeColor="text1"/>
          <w:sz w:val="28"/>
          <w:szCs w:val="28"/>
        </w:rPr>
      </w:pPr>
    </w:p>
    <w:p w14:paraId="7A531921" w14:textId="294BB5B3" w:rsidR="00CF2984" w:rsidRPr="001F4587" w:rsidRDefault="00E20B37" w:rsidP="00AF1DCC">
      <w:pPr>
        <w:spacing w:line="360" w:lineRule="auto"/>
        <w:jc w:val="center"/>
        <w:rPr>
          <w:rFonts w:cs="Times New Roman"/>
          <w:color w:val="000000" w:themeColor="text1"/>
          <w:sz w:val="28"/>
          <w:szCs w:val="28"/>
          <w:lang w:val="vi-VN"/>
        </w:rPr>
      </w:pPr>
      <w:del w:id="87" w:author="Administrator" w:date="2024-06-01T08:39:00Z">
        <w:r w:rsidRPr="001F4587" w:rsidDel="00483250">
          <w:rPr>
            <w:rFonts w:cs="Times New Roman"/>
            <w:noProof/>
            <w:color w:val="000000" w:themeColor="text1"/>
            <w:sz w:val="28"/>
            <w:szCs w:val="28"/>
          </w:rPr>
          <w:drawing>
            <wp:inline distT="0" distB="0" distL="0" distR="0" wp14:anchorId="04E42F93" wp14:editId="2687E75D">
              <wp:extent cx="5022850" cy="6572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9900" b="35433"/>
                      <a:stretch/>
                    </pic:blipFill>
                    <pic:spPr bwMode="auto">
                      <a:xfrm>
                        <a:off x="0" y="0"/>
                        <a:ext cx="5022850" cy="6572250"/>
                      </a:xfrm>
                      <a:prstGeom prst="rect">
                        <a:avLst/>
                      </a:prstGeom>
                      <a:noFill/>
                      <a:ln>
                        <a:noFill/>
                      </a:ln>
                      <a:extLst>
                        <a:ext uri="{53640926-AAD7-44D8-BBD7-CCE9431645EC}">
                          <a14:shadowObscured xmlns:a14="http://schemas.microsoft.com/office/drawing/2010/main"/>
                        </a:ext>
                      </a:extLst>
                    </pic:spPr>
                  </pic:pic>
                </a:graphicData>
              </a:graphic>
            </wp:inline>
          </w:drawing>
        </w:r>
      </w:del>
    </w:p>
    <w:p w14:paraId="60F7F01C" w14:textId="07C8CEA6" w:rsidR="00CF2984" w:rsidRPr="001F4587" w:rsidRDefault="006D3ECD" w:rsidP="006D3ECD">
      <w:pPr>
        <w:pStyle w:val="1hnh"/>
      </w:pPr>
      <w:bookmarkStart w:id="88" w:name="_Toc167906629"/>
      <w:r>
        <w:t>Hình 2.</w:t>
      </w:r>
      <w:fldSimple w:instr=" SEQ Hình_2. \* ARABIC ">
        <w:r w:rsidR="00A56067" w:rsidRPr="001F4587">
          <w:rPr>
            <w:noProof/>
          </w:rPr>
          <w:t>1</w:t>
        </w:r>
      </w:fldSimple>
      <w:r w:rsidR="00CF2984" w:rsidRPr="001F4587">
        <w:t xml:space="preserve"> Biểu đồ use case</w:t>
      </w:r>
      <w:bookmarkEnd w:id="88"/>
    </w:p>
    <w:p w14:paraId="22C35C62" w14:textId="191FC927" w:rsidR="00CF2984" w:rsidRPr="001F4587" w:rsidRDefault="005733F6" w:rsidP="006D3ECD">
      <w:pPr>
        <w:pStyle w:val="Heading2"/>
        <w:numPr>
          <w:ilvl w:val="0"/>
          <w:numId w:val="0"/>
        </w:numPr>
      </w:pPr>
      <w:bookmarkStart w:id="89" w:name="_Toc167896206"/>
      <w:bookmarkStart w:id="90" w:name="_Toc167906582"/>
      <w:r w:rsidRPr="001F4587">
        <w:t>2.3</w:t>
      </w:r>
      <w:r w:rsidR="0065152D" w:rsidRPr="001F4587">
        <w:t>.</w:t>
      </w:r>
      <w:r w:rsidR="00CF2984" w:rsidRPr="001F4587">
        <w:t xml:space="preserve"> Mô tả các Actor và Use case</w:t>
      </w:r>
      <w:bookmarkEnd w:id="89"/>
      <w:bookmarkEnd w:id="90"/>
    </w:p>
    <w:p w14:paraId="3BBBD8E5" w14:textId="4E135C3D" w:rsidR="00CF2984" w:rsidRPr="001F4587" w:rsidRDefault="005733F6" w:rsidP="00263003">
      <w:pPr>
        <w:pStyle w:val="Heading3"/>
        <w:numPr>
          <w:ilvl w:val="0"/>
          <w:numId w:val="0"/>
        </w:numPr>
      </w:pPr>
      <w:bookmarkStart w:id="91" w:name="_Toc167896207"/>
      <w:bookmarkStart w:id="92" w:name="_Toc167906583"/>
      <w:r w:rsidRPr="001F4587">
        <w:t>2.</w:t>
      </w:r>
      <w:r w:rsidR="00AF1DCC">
        <w:rPr>
          <w:lang w:val="en-US"/>
        </w:rPr>
        <w:t>3</w:t>
      </w:r>
      <w:r w:rsidR="00CF2984" w:rsidRPr="001F4587">
        <w:t>.1. Mô tả các Actor</w:t>
      </w:r>
      <w:bookmarkEnd w:id="91"/>
      <w:bookmarkEnd w:id="92"/>
    </w:p>
    <w:tbl>
      <w:tblPr>
        <w:tblW w:w="0" w:type="auto"/>
        <w:jc w:val="center"/>
        <w:tblCellMar>
          <w:top w:w="15" w:type="dxa"/>
          <w:left w:w="15" w:type="dxa"/>
          <w:bottom w:w="15" w:type="dxa"/>
          <w:right w:w="15" w:type="dxa"/>
        </w:tblCellMar>
        <w:tblLook w:val="04A0" w:firstRow="1" w:lastRow="0" w:firstColumn="1" w:lastColumn="0" w:noHBand="0" w:noVBand="1"/>
      </w:tblPr>
      <w:tblGrid>
        <w:gridCol w:w="356"/>
        <w:gridCol w:w="1865"/>
        <w:gridCol w:w="6141"/>
      </w:tblGrid>
      <w:tr w:rsidR="001F4587" w:rsidRPr="001F4587" w14:paraId="25C79F5E" w14:textId="77777777" w:rsidTr="00AF1DC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C92FF" w14:textId="77777777" w:rsidR="00CF2984" w:rsidRPr="001F4587" w:rsidRDefault="00CF2984" w:rsidP="00AF1DCC">
            <w:pPr>
              <w:spacing w:after="0" w:line="360" w:lineRule="auto"/>
              <w:jc w:val="left"/>
              <w:rPr>
                <w:rFonts w:eastAsia="Times New Roman" w:cs="Times New Roman"/>
                <w:color w:val="000000" w:themeColor="text1"/>
                <w:kern w:val="0"/>
                <w:sz w:val="28"/>
                <w:szCs w:val="28"/>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01741" w14:textId="77777777" w:rsidR="00CF2984" w:rsidRPr="001F4587" w:rsidRDefault="00CF2984" w:rsidP="00AF1DCC">
            <w:pPr>
              <w:spacing w:after="0" w:line="360"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Actor Name</w:t>
            </w:r>
          </w:p>
        </w:tc>
        <w:tc>
          <w:tcPr>
            <w:tcW w:w="6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8F18F" w14:textId="77777777" w:rsidR="00CF2984" w:rsidRPr="001F4587" w:rsidRDefault="00CF2984" w:rsidP="00AF1DCC">
            <w:pPr>
              <w:spacing w:after="0" w:line="360"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Definition &amp; Interests</w:t>
            </w:r>
          </w:p>
        </w:tc>
      </w:tr>
      <w:tr w:rsidR="001F4587" w:rsidRPr="001F4587" w14:paraId="575E7784" w14:textId="77777777" w:rsidTr="00AF1DC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99743" w14:textId="77777777" w:rsidR="00CF2984" w:rsidRPr="001F4587" w:rsidRDefault="00CF2984" w:rsidP="00AF1DCC">
            <w:pPr>
              <w:spacing w:after="0" w:line="360" w:lineRule="auto"/>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CD56F" w14:textId="55C72C08" w:rsidR="00CF2984" w:rsidRPr="001F4587" w:rsidRDefault="001F4587" w:rsidP="00AF1DCC">
            <w:pPr>
              <w:spacing w:after="0" w:line="360" w:lineRule="auto"/>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t>KhachHang</w:t>
            </w:r>
          </w:p>
        </w:tc>
        <w:tc>
          <w:tcPr>
            <w:tcW w:w="6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4D2F9" w14:textId="77777777" w:rsidR="00CF2984" w:rsidRPr="001F4587" w:rsidRDefault="00CF2984" w:rsidP="00AF1DCC">
            <w:pPr>
              <w:spacing w:after="0" w:line="360" w:lineRule="auto"/>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dùng</w:t>
            </w:r>
          </w:p>
        </w:tc>
      </w:tr>
      <w:tr w:rsidR="001F4587" w:rsidRPr="001F4587" w14:paraId="533978E5" w14:textId="77777777" w:rsidTr="00AF1DC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D8C37" w14:textId="41F9EA3E" w:rsidR="00CF2984" w:rsidRPr="001F4587" w:rsidRDefault="00AF1DCC" w:rsidP="00AF1DCC">
            <w:pPr>
              <w:spacing w:after="0" w:line="360" w:lineRule="auto"/>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8D434" w14:textId="1674FCA8" w:rsidR="00CF2984" w:rsidRPr="001F4587" w:rsidRDefault="001F4587" w:rsidP="00AF1DCC">
            <w:pPr>
              <w:spacing w:after="0" w:line="360" w:lineRule="auto"/>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t>NguoiQuanTri</w:t>
            </w:r>
          </w:p>
        </w:tc>
        <w:tc>
          <w:tcPr>
            <w:tcW w:w="6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1878A" w14:textId="77777777" w:rsidR="00CF2984" w:rsidRPr="001F4587" w:rsidRDefault="00CF2984" w:rsidP="00AF1DCC">
            <w:pPr>
              <w:keepNext/>
              <w:spacing w:after="0" w:line="360" w:lineRule="auto"/>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hệ thống</w:t>
            </w:r>
          </w:p>
        </w:tc>
      </w:tr>
    </w:tbl>
    <w:p w14:paraId="6E9D9F97" w14:textId="656725A0" w:rsidR="00E20B37" w:rsidRDefault="00E20B37" w:rsidP="006D3ECD">
      <w:pPr>
        <w:pStyle w:val="1bng"/>
      </w:pPr>
      <w:bookmarkStart w:id="93" w:name="_Toc167896309"/>
      <w:bookmarkStart w:id="94" w:name="_Toc167906601"/>
      <w:r w:rsidRPr="001F4587">
        <w:t>Bảng 2.</w:t>
      </w:r>
      <w:fldSimple w:instr=" SEQ Bảng_2. \* ARABIC ">
        <w:r w:rsidRPr="001F4587">
          <w:rPr>
            <w:noProof/>
          </w:rPr>
          <w:t>1</w:t>
        </w:r>
      </w:fldSimple>
      <w:r w:rsidRPr="001F4587">
        <w:t xml:space="preserve"> Mô tả các Actor</w:t>
      </w:r>
      <w:bookmarkEnd w:id="93"/>
      <w:bookmarkEnd w:id="94"/>
    </w:p>
    <w:p w14:paraId="3C669572" w14:textId="77777777" w:rsidR="00AF1DCC" w:rsidRPr="00AF1DCC" w:rsidRDefault="00AF1DCC" w:rsidP="00AF1DCC">
      <w:pPr>
        <w:rPr>
          <w:sz w:val="6"/>
        </w:rPr>
      </w:pPr>
    </w:p>
    <w:p w14:paraId="5EDFD922" w14:textId="620A808E" w:rsidR="00CF2984" w:rsidRPr="001F4587" w:rsidRDefault="005733F6" w:rsidP="00263003">
      <w:pPr>
        <w:pStyle w:val="Heading3"/>
        <w:numPr>
          <w:ilvl w:val="0"/>
          <w:numId w:val="0"/>
        </w:numPr>
      </w:pPr>
      <w:bookmarkStart w:id="95" w:name="_Toc167896208"/>
      <w:bookmarkStart w:id="96" w:name="_Toc167906584"/>
      <w:r w:rsidRPr="001F4587">
        <w:t>2.</w:t>
      </w:r>
      <w:r w:rsidR="00AF1DCC">
        <w:rPr>
          <w:lang w:val="en-US"/>
        </w:rPr>
        <w:t>3</w:t>
      </w:r>
      <w:r w:rsidR="00CF2984" w:rsidRPr="001F4587">
        <w:t>.2. Mô tả các Use case</w:t>
      </w:r>
      <w:bookmarkEnd w:id="95"/>
      <w:bookmarkEnd w:id="96"/>
    </w:p>
    <w:tbl>
      <w:tblPr>
        <w:tblW w:w="0" w:type="auto"/>
        <w:tblCellMar>
          <w:top w:w="15" w:type="dxa"/>
          <w:left w:w="15" w:type="dxa"/>
          <w:bottom w:w="15" w:type="dxa"/>
          <w:right w:w="15" w:type="dxa"/>
        </w:tblCellMar>
        <w:tblLook w:val="04A0" w:firstRow="1" w:lastRow="0" w:firstColumn="1" w:lastColumn="0" w:noHBand="0" w:noVBand="1"/>
      </w:tblPr>
      <w:tblGrid>
        <w:gridCol w:w="746"/>
        <w:gridCol w:w="885"/>
        <w:gridCol w:w="2543"/>
        <w:gridCol w:w="4888"/>
      </w:tblGrid>
      <w:tr w:rsidR="001F4587" w:rsidRPr="00AF1DCC" w14:paraId="0B047CF7" w14:textId="77777777" w:rsidTr="00AF1DCC">
        <w:trPr>
          <w:trHeight w:val="5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9D56D" w14:textId="77777777" w:rsidR="00CF2984" w:rsidRPr="00AF1DCC" w:rsidRDefault="00CF2984" w:rsidP="00AF1DCC">
            <w:pPr>
              <w:spacing w:after="0" w:line="348" w:lineRule="auto"/>
              <w:jc w:val="center"/>
              <w:rPr>
                <w:rFonts w:eastAsia="Times New Roman" w:cs="Times New Roman"/>
                <w:b/>
                <w:color w:val="000000" w:themeColor="text1"/>
                <w:kern w:val="0"/>
                <w:sz w:val="28"/>
                <w:szCs w:val="28"/>
                <w14:ligatures w14:val="none"/>
              </w:rPr>
            </w:pPr>
            <w:r w:rsidRPr="00AF1DCC">
              <w:rPr>
                <w:rFonts w:eastAsia="Times New Roman" w:cs="Times New Roman"/>
                <w:b/>
                <w:color w:val="000000" w:themeColor="text1"/>
                <w:kern w:val="0"/>
                <w:sz w:val="28"/>
                <w:szCs w:val="28"/>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9D9BE7" w14:textId="77777777" w:rsidR="00CF2984" w:rsidRPr="00AF1DCC" w:rsidRDefault="00CF2984" w:rsidP="00AF1DCC">
            <w:pPr>
              <w:spacing w:after="0" w:line="348" w:lineRule="auto"/>
              <w:jc w:val="center"/>
              <w:rPr>
                <w:rFonts w:eastAsia="Times New Roman" w:cs="Times New Roman"/>
                <w:b/>
                <w:color w:val="000000" w:themeColor="text1"/>
                <w:kern w:val="0"/>
                <w:sz w:val="28"/>
                <w:szCs w:val="28"/>
                <w14:ligatures w14:val="none"/>
              </w:rPr>
            </w:pPr>
            <w:r w:rsidRPr="00AF1DCC">
              <w:rPr>
                <w:rFonts w:eastAsia="Times New Roman" w:cs="Times New Roman"/>
                <w:b/>
                <w:color w:val="000000" w:themeColor="text1"/>
                <w:kern w:val="0"/>
                <w:sz w:val="28"/>
                <w:szCs w:val="28"/>
                <w14:ligatures w14:val="none"/>
              </w:rPr>
              <w:t>Tên</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72B692" w14:textId="77777777" w:rsidR="00CF2984" w:rsidRPr="00AF1DCC" w:rsidRDefault="00CF2984" w:rsidP="00AF1DCC">
            <w:pPr>
              <w:spacing w:after="0" w:line="348" w:lineRule="auto"/>
              <w:jc w:val="center"/>
              <w:rPr>
                <w:rFonts w:eastAsia="Times New Roman" w:cs="Times New Roman"/>
                <w:b/>
                <w:color w:val="000000" w:themeColor="text1"/>
                <w:kern w:val="0"/>
                <w:sz w:val="28"/>
                <w:szCs w:val="28"/>
                <w14:ligatures w14:val="none"/>
              </w:rPr>
            </w:pPr>
            <w:r w:rsidRPr="00AF1DCC">
              <w:rPr>
                <w:rFonts w:eastAsia="Times New Roman" w:cs="Times New Roman"/>
                <w:b/>
                <w:color w:val="000000" w:themeColor="text1"/>
                <w:kern w:val="0"/>
                <w:sz w:val="28"/>
                <w:szCs w:val="28"/>
                <w14:ligatures w14:val="none"/>
              </w:rPr>
              <w:t>Tên Use Case</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2EE15" w14:textId="77777777" w:rsidR="00CF2984" w:rsidRPr="00AF1DCC" w:rsidRDefault="00CF2984" w:rsidP="00AF1DCC">
            <w:pPr>
              <w:spacing w:after="0" w:line="348" w:lineRule="auto"/>
              <w:jc w:val="center"/>
              <w:rPr>
                <w:rFonts w:eastAsia="Times New Roman" w:cs="Times New Roman"/>
                <w:b/>
                <w:color w:val="000000" w:themeColor="text1"/>
                <w:kern w:val="0"/>
                <w:sz w:val="28"/>
                <w:szCs w:val="28"/>
                <w14:ligatures w14:val="none"/>
              </w:rPr>
            </w:pPr>
            <w:r w:rsidRPr="00AF1DCC">
              <w:rPr>
                <w:rFonts w:eastAsia="Times New Roman" w:cs="Times New Roman"/>
                <w:b/>
                <w:color w:val="000000" w:themeColor="text1"/>
                <w:kern w:val="0"/>
                <w:sz w:val="28"/>
                <w:szCs w:val="28"/>
                <w14:ligatures w14:val="none"/>
              </w:rPr>
              <w:t>Mô tả</w:t>
            </w:r>
          </w:p>
        </w:tc>
      </w:tr>
      <w:tr w:rsidR="001F4587" w:rsidRPr="001F4587" w14:paraId="1A27106A"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3AC155"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17BD28"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UC01</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C09B38"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Xem thông tin chi tiết sản phẩm </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2F7BD" w14:textId="2A223A0A" w:rsidR="00CF2984" w:rsidRPr="00AF1DCC" w:rsidRDefault="00F41A39" w:rsidP="00AF1DCC">
            <w:pPr>
              <w:widowControl w:val="0"/>
              <w:tabs>
                <w:tab w:val="left" w:pos="714"/>
                <w:tab w:val="left" w:pos="1077"/>
              </w:tabs>
              <w:suppressAutoHyphens/>
              <w:autoSpaceDE w:val="0"/>
              <w:spacing w:after="0" w:line="348" w:lineRule="auto"/>
              <w:rPr>
                <w:rFonts w:cs="Times New Roman"/>
                <w:color w:val="000000" w:themeColor="text1"/>
                <w:sz w:val="28"/>
                <w:szCs w:val="28"/>
              </w:rPr>
            </w:pPr>
            <w:r w:rsidRPr="001F4587">
              <w:rPr>
                <w:rFonts w:cs="Times New Roman"/>
                <w:color w:val="000000" w:themeColor="text1"/>
                <w:sz w:val="28"/>
                <w:szCs w:val="28"/>
                <w:lang w:val="vi-VN"/>
              </w:rPr>
              <w:t>Cho phép khách hàng xem thông tin chi tiết về từng loại</w:t>
            </w:r>
          </w:p>
        </w:tc>
      </w:tr>
      <w:tr w:rsidR="001F4587" w:rsidRPr="001F4587" w14:paraId="6952056D"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D64A2"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FA888D"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UC02</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539B5"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Xem sản phẩm theo danh mục</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DE7C9" w14:textId="7E196B52" w:rsidR="00CF2984" w:rsidRPr="00AF1DCC" w:rsidRDefault="00F41A39" w:rsidP="00AF1DCC">
            <w:pPr>
              <w:widowControl w:val="0"/>
              <w:tabs>
                <w:tab w:val="left" w:pos="714"/>
                <w:tab w:val="left" w:pos="1077"/>
              </w:tabs>
              <w:suppressAutoHyphens/>
              <w:autoSpaceDE w:val="0"/>
              <w:spacing w:after="0" w:line="348" w:lineRule="auto"/>
              <w:rPr>
                <w:rFonts w:cs="Times New Roman"/>
                <w:color w:val="000000" w:themeColor="text1"/>
                <w:sz w:val="28"/>
                <w:szCs w:val="28"/>
              </w:rPr>
            </w:pPr>
            <w:r w:rsidRPr="001F4587">
              <w:rPr>
                <w:rFonts w:cs="Times New Roman"/>
                <w:color w:val="000000" w:themeColor="text1"/>
                <w:sz w:val="28"/>
                <w:szCs w:val="28"/>
                <w:lang w:val="vi-VN"/>
              </w:rPr>
              <w:t>Cho phép khách hàng xem thông tin về sản phẩm theo từng  danh mục</w:t>
            </w:r>
          </w:p>
        </w:tc>
      </w:tr>
      <w:tr w:rsidR="001F4587" w:rsidRPr="001F4587" w14:paraId="769F6521"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706BC"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BA0F7F"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UC03</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F153A1" w14:textId="77777777" w:rsidR="00CF2984" w:rsidRPr="001F4587" w:rsidRDefault="00F41A39" w:rsidP="00AF1DCC">
            <w:pPr>
              <w:spacing w:after="0" w:line="348" w:lineRule="auto"/>
              <w:jc w:val="left"/>
              <w:rPr>
                <w:rFonts w:cs="Times New Roman"/>
                <w:color w:val="000000" w:themeColor="text1"/>
                <w:sz w:val="28"/>
                <w:szCs w:val="28"/>
              </w:rPr>
            </w:pPr>
            <w:r w:rsidRPr="001F4587">
              <w:rPr>
                <w:rFonts w:cs="Times New Roman"/>
                <w:color w:val="000000" w:themeColor="text1"/>
                <w:sz w:val="28"/>
                <w:szCs w:val="28"/>
              </w:rPr>
              <w:t>Xem tin tức</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20ED2" w14:textId="77777777" w:rsidR="00CF2984" w:rsidRPr="001F4587" w:rsidRDefault="00F41A39" w:rsidP="00AF1DCC">
            <w:pPr>
              <w:spacing w:after="0" w:line="348" w:lineRule="auto"/>
              <w:rPr>
                <w:rFonts w:eastAsia="Times New Roman" w:cs="Times New Roman"/>
                <w:color w:val="000000" w:themeColor="text1"/>
                <w:kern w:val="0"/>
                <w:sz w:val="28"/>
                <w:szCs w:val="28"/>
                <w14:ligatures w14:val="none"/>
              </w:rPr>
            </w:pPr>
            <w:r w:rsidRPr="001F4587">
              <w:rPr>
                <w:rFonts w:cs="Times New Roman"/>
                <w:color w:val="000000" w:themeColor="text1"/>
                <w:sz w:val="28"/>
                <w:szCs w:val="28"/>
                <w:lang w:val="vi-VN"/>
              </w:rPr>
              <w:t xml:space="preserve">Cho phép khách hàng xem các tin tức về sản phẩm trên </w:t>
            </w:r>
            <w:r w:rsidR="005733F6" w:rsidRPr="001F4587">
              <w:rPr>
                <w:rFonts w:cs="Times New Roman"/>
                <w:color w:val="000000" w:themeColor="text1"/>
                <w:sz w:val="28"/>
                <w:szCs w:val="28"/>
              </w:rPr>
              <w:t xml:space="preserve">trang </w:t>
            </w:r>
            <w:r w:rsidRPr="001F4587">
              <w:rPr>
                <w:rFonts w:cs="Times New Roman"/>
                <w:color w:val="000000" w:themeColor="text1"/>
                <w:sz w:val="28"/>
                <w:szCs w:val="28"/>
                <w:lang w:val="vi-VN"/>
              </w:rPr>
              <w:t>web của cửa hàng</w:t>
            </w:r>
          </w:p>
        </w:tc>
      </w:tr>
      <w:tr w:rsidR="001F4587" w:rsidRPr="001F4587" w14:paraId="1D73C3B5"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F790D5"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7C204F"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UC04</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F043E1"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Xem liên hệ </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8C5AA" w14:textId="77777777" w:rsidR="00CF2984" w:rsidRPr="001F4587" w:rsidRDefault="00F41A39" w:rsidP="00AF1DCC">
            <w:pPr>
              <w:spacing w:after="0" w:line="348" w:lineRule="auto"/>
              <w:rPr>
                <w:rFonts w:eastAsia="Times New Roman" w:cs="Times New Roman"/>
                <w:color w:val="000000" w:themeColor="text1"/>
                <w:kern w:val="0"/>
                <w:sz w:val="28"/>
                <w:szCs w:val="28"/>
                <w14:ligatures w14:val="none"/>
              </w:rPr>
            </w:pPr>
            <w:r w:rsidRPr="001F4587">
              <w:rPr>
                <w:rFonts w:cs="Times New Roman"/>
                <w:color w:val="000000" w:themeColor="text1"/>
                <w:sz w:val="28"/>
                <w:szCs w:val="28"/>
                <w:lang w:val="vi-VN"/>
              </w:rPr>
              <w:t>Cho phép khách hàng xem cách thức liên hệ của c</w:t>
            </w:r>
            <w:r w:rsidR="005733F6" w:rsidRPr="001F4587">
              <w:rPr>
                <w:rFonts w:cs="Times New Roman"/>
                <w:color w:val="000000" w:themeColor="text1"/>
                <w:sz w:val="28"/>
                <w:szCs w:val="28"/>
                <w:lang w:val="vi-VN"/>
              </w:rPr>
              <w:t>ử</w:t>
            </w:r>
            <w:r w:rsidRPr="001F4587">
              <w:rPr>
                <w:rFonts w:cs="Times New Roman"/>
                <w:color w:val="000000" w:themeColor="text1"/>
                <w:sz w:val="28"/>
                <w:szCs w:val="28"/>
                <w:lang w:val="vi-VN"/>
              </w:rPr>
              <w:t>a hàng</w:t>
            </w:r>
          </w:p>
        </w:tc>
      </w:tr>
      <w:tr w:rsidR="001F4587" w:rsidRPr="001F4587" w14:paraId="2BB7EA60"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7AC06"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FF6800"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UC05</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5B1B9"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Xem đơn hàng</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FEB70" w14:textId="77777777" w:rsidR="00CF2984" w:rsidRPr="001F4587" w:rsidRDefault="00F41A39" w:rsidP="00AF1DCC">
            <w:pPr>
              <w:widowControl w:val="0"/>
              <w:tabs>
                <w:tab w:val="left" w:pos="714"/>
                <w:tab w:val="left" w:pos="1077"/>
              </w:tabs>
              <w:suppressAutoHyphens/>
              <w:autoSpaceDE w:val="0"/>
              <w:spacing w:after="0" w:line="348" w:lineRule="auto"/>
              <w:rPr>
                <w:rFonts w:cs="Times New Roman"/>
                <w:color w:val="000000" w:themeColor="text1"/>
                <w:sz w:val="28"/>
                <w:szCs w:val="28"/>
                <w:lang w:val="vi-VN"/>
              </w:rPr>
            </w:pPr>
            <w:r w:rsidRPr="001F4587">
              <w:rPr>
                <w:rFonts w:cs="Times New Roman"/>
                <w:color w:val="000000" w:themeColor="text1"/>
                <w:sz w:val="28"/>
                <w:szCs w:val="28"/>
                <w:lang w:val="vi-VN"/>
              </w:rPr>
              <w:t>Cho phép khách hàng xem các đơn hàng mà đã đặt.</w:t>
            </w:r>
          </w:p>
        </w:tc>
      </w:tr>
      <w:tr w:rsidR="001F4587" w:rsidRPr="001F4587" w14:paraId="411FEEC7"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A731AD"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299AA8"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UC06</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EEC96"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Xem lịch sử đơn hàng</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7C0E5" w14:textId="3DE85B0D" w:rsidR="00CF2984" w:rsidRPr="001F4587" w:rsidRDefault="00F41A39" w:rsidP="00AF1DCC">
            <w:pPr>
              <w:widowControl w:val="0"/>
              <w:tabs>
                <w:tab w:val="left" w:pos="714"/>
                <w:tab w:val="left" w:pos="1077"/>
              </w:tabs>
              <w:suppressAutoHyphens/>
              <w:autoSpaceDE w:val="0"/>
              <w:spacing w:after="0" w:line="348" w:lineRule="auto"/>
              <w:rPr>
                <w:rFonts w:cs="Times New Roman"/>
                <w:color w:val="000000" w:themeColor="text1"/>
                <w:sz w:val="28"/>
                <w:szCs w:val="28"/>
                <w:lang w:val="vi-VN"/>
              </w:rPr>
            </w:pPr>
            <w:r w:rsidRPr="001F4587">
              <w:rPr>
                <w:rFonts w:cs="Times New Roman"/>
                <w:color w:val="000000" w:themeColor="text1"/>
                <w:sz w:val="28"/>
                <w:szCs w:val="28"/>
                <w:lang w:val="vi-VN"/>
              </w:rPr>
              <w:t>Cho phép khách hàng xem thông</w:t>
            </w:r>
            <w:r w:rsidR="005733F6" w:rsidRPr="001F4587">
              <w:rPr>
                <w:rFonts w:cs="Times New Roman"/>
                <w:color w:val="000000" w:themeColor="text1"/>
                <w:sz w:val="28"/>
                <w:szCs w:val="28"/>
              </w:rPr>
              <w:t xml:space="preserve"> </w:t>
            </w:r>
            <w:r w:rsidRPr="001F4587">
              <w:rPr>
                <w:rFonts w:cs="Times New Roman"/>
                <w:color w:val="000000" w:themeColor="text1"/>
                <w:sz w:val="28"/>
                <w:szCs w:val="28"/>
                <w:lang w:val="vi-VN"/>
              </w:rPr>
              <w:t>tin về sản phẩm đã từng mua hoặc huỷ</w:t>
            </w:r>
            <w:r w:rsidR="001F4587" w:rsidRPr="001F4587">
              <w:rPr>
                <w:rFonts w:cs="Times New Roman"/>
                <w:color w:val="000000" w:themeColor="text1"/>
                <w:sz w:val="28"/>
                <w:szCs w:val="28"/>
                <w:lang w:val="vi-VN"/>
              </w:rPr>
              <w:t>.</w:t>
            </w:r>
          </w:p>
        </w:tc>
      </w:tr>
      <w:tr w:rsidR="001F4587" w:rsidRPr="001F4587" w14:paraId="1B56F1E8"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181D1E"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21ACB1"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UC07</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EABCE5"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Tim kiếm sản phẩm theo tên</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4B8EC" w14:textId="162A7C49" w:rsidR="00CF2984" w:rsidRPr="001F4587" w:rsidRDefault="00F41A39" w:rsidP="00AF1DCC">
            <w:pPr>
              <w:widowControl w:val="0"/>
              <w:tabs>
                <w:tab w:val="left" w:pos="714"/>
                <w:tab w:val="left" w:pos="1077"/>
              </w:tabs>
              <w:suppressAutoHyphens/>
              <w:autoSpaceDE w:val="0"/>
              <w:spacing w:after="0" w:line="348" w:lineRule="auto"/>
              <w:rPr>
                <w:rFonts w:cs="Times New Roman"/>
                <w:color w:val="000000" w:themeColor="text1"/>
                <w:sz w:val="28"/>
                <w:szCs w:val="28"/>
                <w:lang w:val="vi-VN"/>
              </w:rPr>
            </w:pPr>
            <w:r w:rsidRPr="001F4587">
              <w:rPr>
                <w:rFonts w:cs="Times New Roman"/>
                <w:color w:val="000000" w:themeColor="text1"/>
                <w:sz w:val="28"/>
                <w:szCs w:val="28"/>
                <w:lang w:val="vi-VN"/>
              </w:rPr>
              <w:t>Cho phép khách hàng tìm thông tin theo tên sản phẩ</w:t>
            </w:r>
            <w:r w:rsidR="001F4587" w:rsidRPr="001F4587">
              <w:rPr>
                <w:rFonts w:cs="Times New Roman"/>
                <w:color w:val="000000" w:themeColor="text1"/>
                <w:sz w:val="28"/>
                <w:szCs w:val="28"/>
                <w:lang w:val="vi-VN"/>
              </w:rPr>
              <w:t>m</w:t>
            </w:r>
          </w:p>
        </w:tc>
      </w:tr>
      <w:tr w:rsidR="001F4587" w:rsidRPr="001F4587" w14:paraId="5CD39188"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8AFF49"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708196"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UC08</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285141"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Cập nhật thông tin tài khoản </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91EE8" w14:textId="268C3C35" w:rsidR="00CF2984" w:rsidRPr="001F4587" w:rsidRDefault="00F41A39" w:rsidP="00AF1DCC">
            <w:pPr>
              <w:widowControl w:val="0"/>
              <w:tabs>
                <w:tab w:val="left" w:pos="714"/>
                <w:tab w:val="left" w:pos="1077"/>
              </w:tabs>
              <w:suppressAutoHyphens/>
              <w:autoSpaceDE w:val="0"/>
              <w:spacing w:after="0" w:line="348" w:lineRule="auto"/>
              <w:rPr>
                <w:rFonts w:cs="Times New Roman"/>
                <w:color w:val="000000" w:themeColor="text1"/>
                <w:sz w:val="28"/>
                <w:szCs w:val="28"/>
                <w:lang w:val="vi-VN"/>
              </w:rPr>
            </w:pPr>
            <w:r w:rsidRPr="001F4587">
              <w:rPr>
                <w:rFonts w:cs="Times New Roman"/>
                <w:color w:val="000000" w:themeColor="text1"/>
                <w:sz w:val="28"/>
                <w:szCs w:val="28"/>
                <w:lang w:val="vi-VN"/>
              </w:rPr>
              <w:t>Cho phép khách hàng xem và chỉnh sửa thông tin củ</w:t>
            </w:r>
            <w:r w:rsidR="001F4587" w:rsidRPr="001F4587">
              <w:rPr>
                <w:rFonts w:cs="Times New Roman"/>
                <w:color w:val="000000" w:themeColor="text1"/>
                <w:sz w:val="28"/>
                <w:szCs w:val="28"/>
                <w:lang w:val="vi-VN"/>
              </w:rPr>
              <w:t>a mình</w:t>
            </w:r>
          </w:p>
        </w:tc>
      </w:tr>
      <w:tr w:rsidR="001F4587" w:rsidRPr="001F4587" w14:paraId="103E00BD"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82F3EF"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D4F663"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UC09</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FCF048"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Đăng nhập</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880B1" w14:textId="2C1B83FD" w:rsidR="00CF2984" w:rsidRPr="001F4587" w:rsidRDefault="00F41A39" w:rsidP="00AF1DCC">
            <w:pPr>
              <w:widowControl w:val="0"/>
              <w:tabs>
                <w:tab w:val="left" w:pos="714"/>
                <w:tab w:val="left" w:pos="1077"/>
              </w:tabs>
              <w:suppressAutoHyphens/>
              <w:autoSpaceDE w:val="0"/>
              <w:spacing w:after="0" w:line="348" w:lineRule="auto"/>
              <w:rPr>
                <w:rFonts w:cs="Times New Roman"/>
                <w:color w:val="000000" w:themeColor="text1"/>
                <w:sz w:val="28"/>
                <w:szCs w:val="28"/>
                <w:lang w:val="vi-VN"/>
              </w:rPr>
            </w:pPr>
            <w:r w:rsidRPr="001F4587">
              <w:rPr>
                <w:rFonts w:cs="Times New Roman"/>
                <w:color w:val="000000" w:themeColor="text1"/>
                <w:sz w:val="28"/>
                <w:szCs w:val="28"/>
                <w:lang w:val="vi-VN"/>
              </w:rPr>
              <w:t>Cho phép khách hàng đăng nhập vào tài khoả</w:t>
            </w:r>
            <w:r w:rsidR="001F4587" w:rsidRPr="001F4587">
              <w:rPr>
                <w:rFonts w:cs="Times New Roman"/>
                <w:color w:val="000000" w:themeColor="text1"/>
                <w:sz w:val="28"/>
                <w:szCs w:val="28"/>
                <w:lang w:val="vi-VN"/>
              </w:rPr>
              <w:t>n mình đã đăng ký</w:t>
            </w:r>
          </w:p>
        </w:tc>
      </w:tr>
      <w:tr w:rsidR="001F4587" w:rsidRPr="001F4587" w14:paraId="66BC455F"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EFEA5"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6BCB52"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UC10</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63D849"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Đăng ký</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D5E03" w14:textId="77777777" w:rsidR="00CF2984" w:rsidRPr="001F4587" w:rsidRDefault="00F41A39" w:rsidP="00AF1DCC">
            <w:pPr>
              <w:spacing w:after="0" w:line="348" w:lineRule="auto"/>
              <w:rPr>
                <w:rFonts w:eastAsia="Times New Roman" w:cs="Times New Roman"/>
                <w:color w:val="000000" w:themeColor="text1"/>
                <w:kern w:val="0"/>
                <w:sz w:val="28"/>
                <w:szCs w:val="28"/>
                <w14:ligatures w14:val="none"/>
              </w:rPr>
            </w:pPr>
            <w:r w:rsidRPr="001F4587">
              <w:rPr>
                <w:rFonts w:cs="Times New Roman"/>
                <w:color w:val="000000" w:themeColor="text1"/>
                <w:sz w:val="28"/>
                <w:szCs w:val="28"/>
                <w:lang w:val="vi-VN"/>
              </w:rPr>
              <w:t>Cho phép khách hàng đăng ký tài khoản thành viên</w:t>
            </w:r>
          </w:p>
        </w:tc>
      </w:tr>
      <w:tr w:rsidR="001F4587" w:rsidRPr="001F4587" w14:paraId="5DF94394"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BE34C3"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FB0238"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UC11</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0EEF8"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Đánh giá sản phẩm</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E3C39" w14:textId="30B2ADE5" w:rsidR="00CF2984" w:rsidRPr="001F4587" w:rsidRDefault="00F41A39" w:rsidP="00AF1DCC">
            <w:pPr>
              <w:widowControl w:val="0"/>
              <w:tabs>
                <w:tab w:val="left" w:pos="714"/>
                <w:tab w:val="left" w:pos="1077"/>
              </w:tabs>
              <w:suppressAutoHyphens/>
              <w:autoSpaceDE w:val="0"/>
              <w:spacing w:after="0" w:line="348" w:lineRule="auto"/>
              <w:rPr>
                <w:rFonts w:cs="Times New Roman"/>
                <w:color w:val="000000" w:themeColor="text1"/>
                <w:sz w:val="28"/>
                <w:szCs w:val="28"/>
                <w:lang w:val="vi-VN"/>
              </w:rPr>
            </w:pPr>
            <w:r w:rsidRPr="001F4587">
              <w:rPr>
                <w:rFonts w:cs="Times New Roman"/>
                <w:color w:val="000000" w:themeColor="text1"/>
                <w:sz w:val="28"/>
                <w:szCs w:val="28"/>
                <w:lang w:val="vi-VN"/>
              </w:rPr>
              <w:t>Cho phép khách hàng đánh giá mức độ yêu thích đối với sản phẩ</w:t>
            </w:r>
            <w:r w:rsidR="001F4587" w:rsidRPr="001F4587">
              <w:rPr>
                <w:rFonts w:cs="Times New Roman"/>
                <w:color w:val="000000" w:themeColor="text1"/>
                <w:sz w:val="28"/>
                <w:szCs w:val="28"/>
                <w:lang w:val="vi-VN"/>
              </w:rPr>
              <w:t>m đã mua</w:t>
            </w:r>
          </w:p>
        </w:tc>
      </w:tr>
      <w:tr w:rsidR="001F4587" w:rsidRPr="001F4587" w14:paraId="6E99D9F2"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25BC2"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6F6E4"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UC12</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5A8BBB"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Quản lý giỏ hàng</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6D017" w14:textId="3073A82C" w:rsidR="00CF2984" w:rsidRPr="001F4587" w:rsidRDefault="00F41A39" w:rsidP="00AF1DCC">
            <w:pPr>
              <w:widowControl w:val="0"/>
              <w:tabs>
                <w:tab w:val="left" w:pos="714"/>
                <w:tab w:val="left" w:pos="1077"/>
              </w:tabs>
              <w:suppressAutoHyphens/>
              <w:autoSpaceDE w:val="0"/>
              <w:spacing w:after="0" w:line="348" w:lineRule="auto"/>
              <w:rPr>
                <w:rFonts w:cs="Times New Roman"/>
                <w:color w:val="000000" w:themeColor="text1"/>
                <w:sz w:val="28"/>
                <w:szCs w:val="28"/>
                <w:lang w:val="vi-VN"/>
              </w:rPr>
            </w:pPr>
            <w:r w:rsidRPr="001F4587">
              <w:rPr>
                <w:rFonts w:cs="Times New Roman"/>
                <w:color w:val="000000" w:themeColor="text1"/>
                <w:sz w:val="28"/>
                <w:szCs w:val="28"/>
                <w:lang w:val="vi-VN"/>
              </w:rPr>
              <w:t>Cho phép khách hàng thêm hàng vào giỏ, xóa một mặt hàng trong giỏ, sửa số lượng hàng trong giỏ và xóa toàn bộ giỏ</w:t>
            </w:r>
            <w:r w:rsidR="001F4587" w:rsidRPr="001F4587">
              <w:rPr>
                <w:rFonts w:cs="Times New Roman"/>
                <w:color w:val="000000" w:themeColor="text1"/>
                <w:sz w:val="28"/>
                <w:szCs w:val="28"/>
                <w:lang w:val="vi-VN"/>
              </w:rPr>
              <w:t xml:space="preserve"> hàng.</w:t>
            </w:r>
          </w:p>
        </w:tc>
      </w:tr>
      <w:tr w:rsidR="001F4587" w:rsidRPr="001F4587" w14:paraId="1F81B01A"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4AFFB8"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40F16A"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UC13</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A327F"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Huỷ đơn hàng</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FF472" w14:textId="77777777" w:rsidR="00CF2984" w:rsidRPr="001F4587" w:rsidRDefault="00F41A39" w:rsidP="00AF1DCC">
            <w:pPr>
              <w:spacing w:after="0" w:line="348" w:lineRule="auto"/>
              <w:rPr>
                <w:rFonts w:eastAsia="Times New Roman" w:cs="Times New Roman"/>
                <w:color w:val="000000" w:themeColor="text1"/>
                <w:kern w:val="0"/>
                <w:sz w:val="28"/>
                <w:szCs w:val="28"/>
                <w14:ligatures w14:val="none"/>
              </w:rPr>
            </w:pPr>
            <w:r w:rsidRPr="001F4587">
              <w:rPr>
                <w:rFonts w:cs="Times New Roman"/>
                <w:color w:val="000000" w:themeColor="text1"/>
                <w:sz w:val="28"/>
                <w:szCs w:val="28"/>
                <w:lang w:val="vi-VN"/>
              </w:rPr>
              <w:t>Cho phép khách hàng hủy đơn hàng đã đặt.</w:t>
            </w:r>
          </w:p>
        </w:tc>
      </w:tr>
      <w:tr w:rsidR="001F4587" w:rsidRPr="001F4587" w14:paraId="296DA329"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4DA47F"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C67D1"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UC14</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781F0"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Đặt hàng</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092D5" w14:textId="77777777" w:rsidR="00CF2984" w:rsidRPr="001F4587" w:rsidRDefault="00F41A39" w:rsidP="00AF1DCC">
            <w:pPr>
              <w:spacing w:after="0" w:line="348" w:lineRule="auto"/>
              <w:rPr>
                <w:rFonts w:eastAsia="Times New Roman" w:cs="Times New Roman"/>
                <w:color w:val="000000" w:themeColor="text1"/>
                <w:kern w:val="0"/>
                <w:sz w:val="28"/>
                <w:szCs w:val="28"/>
                <w14:ligatures w14:val="none"/>
              </w:rPr>
            </w:pPr>
            <w:r w:rsidRPr="001F4587">
              <w:rPr>
                <w:rFonts w:cs="Times New Roman"/>
                <w:color w:val="000000" w:themeColor="text1"/>
                <w:sz w:val="28"/>
                <w:szCs w:val="28"/>
                <w:lang w:val="vi-VN"/>
              </w:rPr>
              <w:t>Cho phép khách hàng đặt mua các mặt hàng trong giỏ hàng.</w:t>
            </w:r>
          </w:p>
        </w:tc>
      </w:tr>
      <w:tr w:rsidR="001F4587" w:rsidRPr="001F4587" w14:paraId="0FA6A8C1"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19350F"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156022"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UC15</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15D08B"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Bảo trì danh mục</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E3652" w14:textId="77777777" w:rsidR="00CF2984" w:rsidRPr="001F4587" w:rsidRDefault="00F41A39" w:rsidP="00AF1DCC">
            <w:pPr>
              <w:spacing w:after="0" w:line="348" w:lineRule="auto"/>
              <w:rPr>
                <w:rFonts w:eastAsia="Times New Roman" w:cs="Times New Roman"/>
                <w:color w:val="000000" w:themeColor="text1"/>
                <w:kern w:val="0"/>
                <w:sz w:val="28"/>
                <w:szCs w:val="28"/>
                <w14:ligatures w14:val="none"/>
              </w:rPr>
            </w:pPr>
            <w:r w:rsidRPr="001F4587">
              <w:rPr>
                <w:rFonts w:cs="Times New Roman"/>
                <w:color w:val="000000" w:themeColor="text1"/>
                <w:sz w:val="28"/>
                <w:szCs w:val="28"/>
                <w:lang w:val="vi-VN"/>
              </w:rPr>
              <w:t>Cho phép người quản trị xem, thêm, sửa, xóa thông tin trong bảng DANHMUC</w:t>
            </w:r>
          </w:p>
        </w:tc>
      </w:tr>
      <w:tr w:rsidR="001F4587" w:rsidRPr="001F4587" w14:paraId="68BEAE1D"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4BA1A"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841D95"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UC16</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FC86D" w14:textId="77777777" w:rsidR="00CF2984"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Bảo trì bài viết</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8DBA3" w14:textId="77777777" w:rsidR="00CF2984" w:rsidRPr="001F4587" w:rsidRDefault="00F41A39" w:rsidP="00AF1DCC">
            <w:pPr>
              <w:spacing w:after="0" w:line="348" w:lineRule="auto"/>
              <w:rPr>
                <w:rFonts w:eastAsia="Times New Roman" w:cs="Times New Roman"/>
                <w:color w:val="000000" w:themeColor="text1"/>
                <w:kern w:val="0"/>
                <w:sz w:val="28"/>
                <w:szCs w:val="28"/>
                <w14:ligatures w14:val="none"/>
              </w:rPr>
            </w:pPr>
            <w:r w:rsidRPr="001F4587">
              <w:rPr>
                <w:rFonts w:cs="Times New Roman"/>
                <w:color w:val="000000" w:themeColor="text1"/>
                <w:sz w:val="28"/>
                <w:szCs w:val="28"/>
                <w:lang w:val="vi-VN"/>
              </w:rPr>
              <w:t>Cho phép người quản trị xem, thêm, sửa, xóa thông tin trong</w:t>
            </w:r>
            <w:bookmarkStart w:id="97" w:name="_GoBack"/>
            <w:bookmarkEnd w:id="97"/>
            <w:r w:rsidRPr="001F4587">
              <w:rPr>
                <w:rFonts w:cs="Times New Roman"/>
                <w:color w:val="000000" w:themeColor="text1"/>
                <w:sz w:val="28"/>
                <w:szCs w:val="28"/>
                <w:lang w:val="vi-VN"/>
              </w:rPr>
              <w:t xml:space="preserve"> bảng BAIVIET.</w:t>
            </w:r>
          </w:p>
        </w:tc>
      </w:tr>
      <w:tr w:rsidR="001F4587" w:rsidRPr="001F4587" w14:paraId="49D51AD5"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A8DAF"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A7C24" w14:textId="77777777" w:rsidR="00CF2984" w:rsidRPr="001F4587" w:rsidRDefault="00CF2984"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UC17</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C95DCD" w14:textId="77777777" w:rsidR="00CF2984" w:rsidRPr="001F4587" w:rsidRDefault="00CF2984"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Xem lịch sử mua hàng</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04A74" w14:textId="77777777" w:rsidR="00CF2984" w:rsidRPr="001F4587" w:rsidRDefault="00CF2984" w:rsidP="00AF1DCC">
            <w:pPr>
              <w:spacing w:after="0" w:line="348" w:lineRule="auto"/>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khách hàng xem lịch sử mua hàng</w:t>
            </w:r>
          </w:p>
        </w:tc>
      </w:tr>
      <w:tr w:rsidR="001F4587" w:rsidRPr="001F4587" w14:paraId="7480104D"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733D4A" w14:textId="77777777" w:rsidR="00F41A39" w:rsidRPr="001F4587" w:rsidRDefault="00F41A39"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03068A" w14:textId="77777777" w:rsidR="00F41A39" w:rsidRPr="001F4587" w:rsidRDefault="00F41A39"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UC18</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1EC0FD" w14:textId="77777777" w:rsidR="00F41A39" w:rsidRPr="001F4587" w:rsidRDefault="00F41A39"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Quản lý tài khoản</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701E" w14:textId="77777777" w:rsidR="00F41A39" w:rsidRPr="001F4587" w:rsidRDefault="00F41A39" w:rsidP="00AF1DCC">
            <w:pPr>
              <w:spacing w:after="0" w:line="348" w:lineRule="auto"/>
              <w:rPr>
                <w:rFonts w:eastAsia="Times New Roman" w:cs="Times New Roman"/>
                <w:color w:val="000000" w:themeColor="text1"/>
                <w:kern w:val="0"/>
                <w:sz w:val="28"/>
                <w:szCs w:val="28"/>
                <w14:ligatures w14:val="none"/>
              </w:rPr>
            </w:pPr>
            <w:r w:rsidRPr="001F4587">
              <w:rPr>
                <w:rFonts w:cs="Times New Roman"/>
                <w:color w:val="000000" w:themeColor="text1"/>
                <w:sz w:val="28"/>
                <w:szCs w:val="28"/>
                <w:lang w:val="vi-VN"/>
              </w:rPr>
              <w:t>Cho phép người quản trị xem, sửa trạng thái, xóa thông tin trong bảng USER.</w:t>
            </w:r>
          </w:p>
        </w:tc>
      </w:tr>
      <w:tr w:rsidR="001F4587" w:rsidRPr="001F4587" w14:paraId="52BB7856"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FE5F44" w14:textId="77777777" w:rsidR="005733F6" w:rsidRPr="001F4587" w:rsidRDefault="005733F6"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9B94E" w14:textId="77777777" w:rsidR="005733F6" w:rsidRPr="001F4587" w:rsidRDefault="005733F6"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UC19</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6693B9" w14:textId="77777777" w:rsidR="005733F6" w:rsidRPr="001F4587" w:rsidRDefault="005733F6"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Quản lý đơn hàng</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AFF7A0" w14:textId="2F1362D8" w:rsidR="005733F6" w:rsidRPr="001F4587" w:rsidRDefault="005733F6" w:rsidP="00AF1DCC">
            <w:pPr>
              <w:widowControl w:val="0"/>
              <w:tabs>
                <w:tab w:val="left" w:pos="714"/>
                <w:tab w:val="left" w:pos="1077"/>
              </w:tabs>
              <w:suppressAutoHyphens/>
              <w:autoSpaceDE w:val="0"/>
              <w:spacing w:after="0" w:line="348" w:lineRule="auto"/>
              <w:rPr>
                <w:rFonts w:cs="Times New Roman"/>
                <w:b/>
                <w:color w:val="000000" w:themeColor="text1"/>
                <w:sz w:val="28"/>
                <w:szCs w:val="28"/>
                <w:lang w:val="vi-VN"/>
              </w:rPr>
            </w:pPr>
            <w:r w:rsidRPr="001F4587">
              <w:rPr>
                <w:rFonts w:cs="Times New Roman"/>
                <w:color w:val="000000" w:themeColor="text1"/>
                <w:sz w:val="28"/>
                <w:szCs w:val="28"/>
                <w:lang w:val="vi-VN"/>
              </w:rPr>
              <w:t xml:space="preserve">Cho phép người quản trị xem, thêm, sửa, </w:t>
            </w:r>
            <w:r w:rsidRPr="001F4587">
              <w:rPr>
                <w:rFonts w:cs="Times New Roman"/>
                <w:color w:val="000000" w:themeColor="text1"/>
                <w:sz w:val="28"/>
                <w:szCs w:val="28"/>
              </w:rPr>
              <w:t>xoá</w:t>
            </w:r>
            <w:r w:rsidRPr="001F4587">
              <w:rPr>
                <w:rFonts w:cs="Times New Roman"/>
                <w:color w:val="000000" w:themeColor="text1"/>
                <w:sz w:val="28"/>
                <w:szCs w:val="28"/>
                <w:lang w:val="vi-VN"/>
              </w:rPr>
              <w:t xml:space="preserve"> thông tin trong bảng DONHANG </w:t>
            </w:r>
          </w:p>
        </w:tc>
      </w:tr>
      <w:tr w:rsidR="001F4587" w:rsidRPr="001F4587" w14:paraId="0F715B64" w14:textId="77777777" w:rsidTr="00AF1D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045275" w14:textId="77777777" w:rsidR="005733F6" w:rsidRPr="001F4587" w:rsidRDefault="005733F6"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DC3CD4" w14:textId="77777777" w:rsidR="005733F6" w:rsidRPr="001F4587" w:rsidRDefault="005733F6" w:rsidP="00AF1DCC">
            <w:pPr>
              <w:spacing w:after="0" w:line="348"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UC20</w:t>
            </w:r>
          </w:p>
        </w:tc>
        <w:tc>
          <w:tcPr>
            <w:tcW w:w="2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166145" w14:textId="77777777" w:rsidR="005733F6" w:rsidRPr="001F4587" w:rsidRDefault="005733F6" w:rsidP="00AF1DCC">
            <w:pPr>
              <w:spacing w:after="0" w:line="348"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Quản lý thống kê</w:t>
            </w:r>
          </w:p>
        </w:tc>
        <w:tc>
          <w:tcPr>
            <w:tcW w:w="5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22FD2" w14:textId="17164524" w:rsidR="005733F6" w:rsidRPr="001F4587" w:rsidRDefault="005733F6" w:rsidP="00AF1DCC">
            <w:pPr>
              <w:widowControl w:val="0"/>
              <w:tabs>
                <w:tab w:val="left" w:pos="714"/>
                <w:tab w:val="left" w:pos="1077"/>
              </w:tabs>
              <w:suppressAutoHyphens/>
              <w:autoSpaceDE w:val="0"/>
              <w:spacing w:after="0" w:line="348" w:lineRule="auto"/>
              <w:rPr>
                <w:rFonts w:cs="Times New Roman"/>
                <w:b/>
                <w:color w:val="000000" w:themeColor="text1"/>
                <w:sz w:val="28"/>
                <w:szCs w:val="28"/>
                <w:lang w:val="vi-VN"/>
              </w:rPr>
            </w:pPr>
            <w:r w:rsidRPr="001F4587">
              <w:rPr>
                <w:rFonts w:cs="Times New Roman"/>
                <w:color w:val="000000" w:themeColor="text1"/>
                <w:sz w:val="28"/>
                <w:szCs w:val="28"/>
                <w:lang w:val="vi-VN"/>
              </w:rPr>
              <w:t>Cho phép quản trị xem báo cáo thống kê</w:t>
            </w:r>
          </w:p>
        </w:tc>
      </w:tr>
    </w:tbl>
    <w:p w14:paraId="1DE80B6A" w14:textId="77777777" w:rsidR="006D3ECD" w:rsidRPr="006D3ECD" w:rsidRDefault="006D3ECD" w:rsidP="009E33B3">
      <w:pPr>
        <w:pStyle w:val="Caption"/>
        <w:spacing w:line="360" w:lineRule="auto"/>
        <w:jc w:val="center"/>
        <w:rPr>
          <w:rFonts w:cs="Times New Roman"/>
          <w:i w:val="0"/>
          <w:color w:val="000000" w:themeColor="text1"/>
          <w:sz w:val="2"/>
          <w:szCs w:val="28"/>
        </w:rPr>
      </w:pPr>
      <w:bookmarkStart w:id="98" w:name="_Toc167896310"/>
    </w:p>
    <w:p w14:paraId="0ACBC57A" w14:textId="1F8A132E" w:rsidR="00CF2984" w:rsidRPr="001F4587" w:rsidRDefault="00E20B37" w:rsidP="006D3ECD">
      <w:pPr>
        <w:pStyle w:val="1bng"/>
      </w:pPr>
      <w:bookmarkStart w:id="99" w:name="_Toc167906602"/>
      <w:r w:rsidRPr="001F4587">
        <w:t xml:space="preserve">Bảng 2. </w:t>
      </w:r>
      <w:fldSimple w:instr=" SEQ Bảng_2. \* ARABIC ">
        <w:r w:rsidRPr="001F4587">
          <w:rPr>
            <w:noProof/>
          </w:rPr>
          <w:t>2</w:t>
        </w:r>
      </w:fldSimple>
      <w:r w:rsidRPr="001F4587">
        <w:t xml:space="preserve"> Mô tả các Use case</w:t>
      </w:r>
      <w:bookmarkEnd w:id="98"/>
      <w:bookmarkEnd w:id="99"/>
    </w:p>
    <w:p w14:paraId="3716C0A7" w14:textId="77777777" w:rsidR="00AF1DCC" w:rsidRDefault="00AF1DCC">
      <w:pPr>
        <w:spacing w:line="259" w:lineRule="auto"/>
        <w:jc w:val="left"/>
        <w:rPr>
          <w:rFonts w:eastAsiaTheme="majorEastAsia" w:cs="Times New Roman"/>
          <w:b/>
          <w:color w:val="000000" w:themeColor="text1"/>
          <w:sz w:val="28"/>
          <w:szCs w:val="28"/>
          <w:lang w:val="vi-VN"/>
        </w:rPr>
      </w:pPr>
      <w:bookmarkStart w:id="100" w:name="_Toc167896209"/>
      <w:r>
        <w:rPr>
          <w:rFonts w:cs="Times New Roman"/>
          <w:i/>
          <w:color w:val="000000" w:themeColor="text1"/>
        </w:rPr>
        <w:br w:type="page"/>
      </w:r>
    </w:p>
    <w:p w14:paraId="46638AFF" w14:textId="43F94F52" w:rsidR="005733F6" w:rsidRPr="001F4587" w:rsidRDefault="005733F6" w:rsidP="006D3ECD">
      <w:pPr>
        <w:pStyle w:val="Heading3"/>
        <w:numPr>
          <w:ilvl w:val="0"/>
          <w:numId w:val="0"/>
        </w:numPr>
      </w:pPr>
      <w:bookmarkStart w:id="101" w:name="_Toc167906585"/>
      <w:r w:rsidRPr="001F4587">
        <w:lastRenderedPageBreak/>
        <w:t>2.</w:t>
      </w:r>
      <w:r w:rsidR="00AF1DCC">
        <w:rPr>
          <w:lang w:val="en-US"/>
        </w:rPr>
        <w:t>3</w:t>
      </w:r>
      <w:r w:rsidRPr="001F4587">
        <w:t>.3. Mô tả chi tiết các Use case</w:t>
      </w:r>
      <w:bookmarkEnd w:id="100"/>
      <w:bookmarkEnd w:id="101"/>
    </w:p>
    <w:p w14:paraId="73D842E2" w14:textId="0B294B95" w:rsidR="005733F6" w:rsidRPr="001F4587" w:rsidRDefault="005733F6" w:rsidP="006078D3">
      <w:pPr>
        <w:pStyle w:val="Heading4"/>
        <w:numPr>
          <w:ilvl w:val="0"/>
          <w:numId w:val="0"/>
        </w:numPr>
      </w:pPr>
      <w:r w:rsidRPr="001F4587">
        <w:t>2.</w:t>
      </w:r>
      <w:r w:rsidR="00AF1DCC">
        <w:t>3</w:t>
      </w:r>
      <w:r w:rsidRPr="001F4587">
        <w:t>.3.1.Use case xem thông tin chi tiết sản phẩm</w:t>
      </w:r>
    </w:p>
    <w:p w14:paraId="4A8AC7AB" w14:textId="77777777" w:rsidR="005733F6" w:rsidRPr="001F4587" w:rsidRDefault="005733F6" w:rsidP="00705D3F">
      <w:pPr>
        <w:pStyle w:val="ListParagraph"/>
        <w:numPr>
          <w:ilvl w:val="0"/>
          <w:numId w:val="4"/>
        </w:numPr>
        <w:spacing w:line="360" w:lineRule="auto"/>
        <w:rPr>
          <w:rFonts w:cs="Times New Roman"/>
          <w:b/>
          <w:color w:val="000000" w:themeColor="text1"/>
          <w:sz w:val="28"/>
          <w:szCs w:val="28"/>
        </w:rPr>
      </w:pPr>
      <w:r w:rsidRPr="001F4587">
        <w:rPr>
          <w:rFonts w:cs="Times New Roman"/>
          <w:b/>
          <w:color w:val="000000" w:themeColor="text1"/>
          <w:sz w:val="28"/>
          <w:szCs w:val="28"/>
        </w:rPr>
        <w:t>Biểu đồ trình tự</w:t>
      </w:r>
    </w:p>
    <w:p w14:paraId="491AD6CB" w14:textId="2C12943B" w:rsidR="00FF7F8D" w:rsidRPr="001F4587" w:rsidRDefault="004C1733" w:rsidP="009E33B3">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8FF92BC" wp14:editId="0FAD1289">
            <wp:extent cx="5270500" cy="4736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r="32757" b="32658"/>
                    <a:stretch/>
                  </pic:blipFill>
                  <pic:spPr bwMode="auto">
                    <a:xfrm>
                      <a:off x="0" y="0"/>
                      <a:ext cx="5321074" cy="4782061"/>
                    </a:xfrm>
                    <a:prstGeom prst="rect">
                      <a:avLst/>
                    </a:prstGeom>
                    <a:noFill/>
                    <a:ln>
                      <a:noFill/>
                    </a:ln>
                    <a:extLst>
                      <a:ext uri="{53640926-AAD7-44D8-BBD7-CCE9431645EC}">
                        <a14:shadowObscured xmlns:a14="http://schemas.microsoft.com/office/drawing/2010/main"/>
                      </a:ext>
                    </a:extLst>
                  </pic:spPr>
                </pic:pic>
              </a:graphicData>
            </a:graphic>
          </wp:inline>
        </w:drawing>
      </w:r>
    </w:p>
    <w:p w14:paraId="25AF0443" w14:textId="54109596" w:rsidR="005733F6" w:rsidRPr="001F4587" w:rsidRDefault="00FF7F8D" w:rsidP="006D3ECD">
      <w:pPr>
        <w:pStyle w:val="1hnh"/>
      </w:pPr>
      <w:bookmarkStart w:id="102" w:name="_Toc167906630"/>
      <w:r w:rsidRPr="001F4587">
        <w:t xml:space="preserve">Hình 2. </w:t>
      </w:r>
      <w:fldSimple w:instr=" SEQ Hình_2. \* ARABIC ">
        <w:r w:rsidR="00A56067" w:rsidRPr="001F4587">
          <w:rPr>
            <w:noProof/>
          </w:rPr>
          <w:t>2</w:t>
        </w:r>
      </w:fldSimple>
      <w:r w:rsidRPr="001F4587">
        <w:t xml:space="preserve"> Biểu đồ trình tự use case Xem chi tiết sản phẩm</w:t>
      </w:r>
      <w:bookmarkEnd w:id="102"/>
    </w:p>
    <w:p w14:paraId="46434200" w14:textId="77777777" w:rsidR="00FF7F8D" w:rsidRPr="001F4587" w:rsidRDefault="00FF7F8D" w:rsidP="009E33B3">
      <w:pPr>
        <w:spacing w:line="360" w:lineRule="auto"/>
        <w:jc w:val="center"/>
        <w:rPr>
          <w:rFonts w:cs="Times New Roman"/>
          <w:color w:val="000000" w:themeColor="text1"/>
          <w:sz w:val="28"/>
          <w:szCs w:val="28"/>
        </w:rPr>
      </w:pPr>
    </w:p>
    <w:p w14:paraId="5D53C9C2" w14:textId="77777777" w:rsidR="00AF1DCC" w:rsidRDefault="00AF1DCC">
      <w:pPr>
        <w:spacing w:line="259" w:lineRule="auto"/>
        <w:jc w:val="left"/>
        <w:rPr>
          <w:rFonts w:cs="Times New Roman"/>
          <w:b/>
          <w:color w:val="000000" w:themeColor="text1"/>
          <w:sz w:val="28"/>
          <w:szCs w:val="28"/>
        </w:rPr>
      </w:pPr>
      <w:r>
        <w:rPr>
          <w:rFonts w:cs="Times New Roman"/>
          <w:b/>
          <w:color w:val="000000" w:themeColor="text1"/>
          <w:sz w:val="28"/>
          <w:szCs w:val="28"/>
        </w:rPr>
        <w:br w:type="page"/>
      </w:r>
    </w:p>
    <w:p w14:paraId="1D47D4AA" w14:textId="4A453D77" w:rsidR="005733F6" w:rsidRPr="001F4587" w:rsidRDefault="005733F6" w:rsidP="00705D3F">
      <w:pPr>
        <w:pStyle w:val="ListParagraph"/>
        <w:numPr>
          <w:ilvl w:val="0"/>
          <w:numId w:val="4"/>
        </w:numPr>
        <w:spacing w:line="360" w:lineRule="auto"/>
        <w:rPr>
          <w:rFonts w:cs="Times New Roman"/>
          <w:b/>
          <w:color w:val="000000" w:themeColor="text1"/>
          <w:sz w:val="28"/>
          <w:szCs w:val="28"/>
        </w:rPr>
      </w:pPr>
      <w:r w:rsidRPr="001F4587">
        <w:rPr>
          <w:rFonts w:cs="Times New Roman"/>
          <w:b/>
          <w:color w:val="000000" w:themeColor="text1"/>
          <w:sz w:val="28"/>
          <w:szCs w:val="28"/>
        </w:rPr>
        <w:lastRenderedPageBreak/>
        <w:t>Biểu đồ lớp phân tích</w:t>
      </w:r>
    </w:p>
    <w:p w14:paraId="67B64F5A" w14:textId="41DFD029" w:rsidR="00FF7F8D" w:rsidRPr="001F4587" w:rsidRDefault="004C1733" w:rsidP="009E33B3">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7DACDC3F" wp14:editId="6B8A4BDA">
            <wp:extent cx="5486400" cy="472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31263" b="32139"/>
                    <a:stretch/>
                  </pic:blipFill>
                  <pic:spPr bwMode="auto">
                    <a:xfrm>
                      <a:off x="0" y="0"/>
                      <a:ext cx="5486681" cy="4724642"/>
                    </a:xfrm>
                    <a:prstGeom prst="rect">
                      <a:avLst/>
                    </a:prstGeom>
                    <a:noFill/>
                    <a:ln>
                      <a:noFill/>
                    </a:ln>
                    <a:extLst>
                      <a:ext uri="{53640926-AAD7-44D8-BBD7-CCE9431645EC}">
                        <a14:shadowObscured xmlns:a14="http://schemas.microsoft.com/office/drawing/2010/main"/>
                      </a:ext>
                    </a:extLst>
                  </pic:spPr>
                </pic:pic>
              </a:graphicData>
            </a:graphic>
          </wp:inline>
        </w:drawing>
      </w:r>
    </w:p>
    <w:p w14:paraId="580F287B" w14:textId="304BFDA2" w:rsidR="005733F6" w:rsidRPr="001F4587" w:rsidRDefault="00FF7F8D" w:rsidP="006D3ECD">
      <w:pPr>
        <w:pStyle w:val="1hnh"/>
      </w:pPr>
      <w:bookmarkStart w:id="103" w:name="_Toc167906631"/>
      <w:r w:rsidRPr="001F4587">
        <w:t xml:space="preserve">Hình 2. </w:t>
      </w:r>
      <w:fldSimple w:instr=" SEQ Hình_2. \* ARABIC ">
        <w:r w:rsidR="00A56067" w:rsidRPr="001F4587">
          <w:rPr>
            <w:noProof/>
          </w:rPr>
          <w:t>3</w:t>
        </w:r>
      </w:fldSimple>
      <w:r w:rsidRPr="001F4587">
        <w:t xml:space="preserve"> Biểu đồ lớp </w:t>
      </w:r>
      <w:r w:rsidR="00B64D09" w:rsidRPr="001F4587">
        <w:t xml:space="preserve">phân tích use case </w:t>
      </w:r>
      <w:r w:rsidRPr="001F4587">
        <w:t>Xem thông tin chi tiết sản phẩm</w:t>
      </w:r>
      <w:bookmarkEnd w:id="103"/>
    </w:p>
    <w:p w14:paraId="108CA9F2" w14:textId="1F89FE07" w:rsidR="005733F6" w:rsidRPr="00AF1DCC" w:rsidRDefault="005733F6" w:rsidP="00AF1DCC">
      <w:pPr>
        <w:spacing w:line="360" w:lineRule="auto"/>
        <w:jc w:val="center"/>
        <w:rPr>
          <w:rFonts w:cs="Times New Roman"/>
          <w:b/>
          <w:color w:val="000000" w:themeColor="text1"/>
          <w:sz w:val="28"/>
          <w:szCs w:val="28"/>
        </w:rPr>
      </w:pPr>
      <w:r w:rsidRPr="001F4587">
        <w:rPr>
          <w:noProof/>
        </w:rPr>
        <w:drawing>
          <wp:inline distT="0" distB="0" distL="0" distR="0" wp14:anchorId="338CEAD9" wp14:editId="401A5C07">
            <wp:extent cx="4921250" cy="916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1250" cy="916940"/>
                    </a:xfrm>
                    <a:prstGeom prst="rect">
                      <a:avLst/>
                    </a:prstGeom>
                  </pic:spPr>
                </pic:pic>
              </a:graphicData>
            </a:graphic>
          </wp:inline>
        </w:drawing>
      </w:r>
    </w:p>
    <w:p w14:paraId="7F605531" w14:textId="77777777" w:rsidR="00BF2FF1" w:rsidRPr="001F4587" w:rsidRDefault="00BF2FF1" w:rsidP="00AF1DCC">
      <w:pPr>
        <w:tabs>
          <w:tab w:val="left" w:pos="851"/>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khách hàng xem thông tin chi tiết của sản phẩm  </w:t>
      </w:r>
    </w:p>
    <w:p w14:paraId="2DB1466B" w14:textId="77777777" w:rsidR="00BF2FF1" w:rsidRPr="001F4587" w:rsidRDefault="00BF2FF1" w:rsidP="00705D3F">
      <w:pPr>
        <w:numPr>
          <w:ilvl w:val="0"/>
          <w:numId w:val="11"/>
        </w:numPr>
        <w:tabs>
          <w:tab w:val="left" w:pos="851"/>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04E7360A" w14:textId="77777777" w:rsidR="00BF2FF1" w:rsidRPr="001F4587" w:rsidRDefault="00BF2FF1" w:rsidP="00705D3F">
      <w:pPr>
        <w:numPr>
          <w:ilvl w:val="0"/>
          <w:numId w:val="5"/>
        </w:numPr>
        <w:tabs>
          <w:tab w:val="left" w:pos="851"/>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3510D5D4" w14:textId="77777777" w:rsidR="00BF2FF1" w:rsidRPr="001F4587" w:rsidRDefault="00BF2FF1" w:rsidP="00AF1DCC">
      <w:pPr>
        <w:tabs>
          <w:tab w:val="left" w:pos="851"/>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Use case này bắt đầu khi khách hàng kích chuột vào nút “XEM NGAY” trên màn hình, hệ thống sẽ lấy thông tin chi tiết của sản phẩm bao gồm: mã sản phẩm, tên sản phẩm, giá sản phẩm, thương hiệu, mô tả ở bảng SANPHAM và tên </w:t>
      </w:r>
      <w:r w:rsidRPr="001F4587">
        <w:rPr>
          <w:rFonts w:eastAsia="Times New Roman" w:cs="Times New Roman"/>
          <w:color w:val="000000" w:themeColor="text1"/>
          <w:kern w:val="0"/>
          <w:sz w:val="28"/>
          <w:szCs w:val="28"/>
          <w14:ligatures w14:val="none"/>
        </w:rPr>
        <w:lastRenderedPageBreak/>
        <w:t>danh mục ở bảng DANHMUC, số lượt và số sao đã đánh giá ở bảng DANHGIA sau đó hiển thị lên màn hình.</w:t>
      </w:r>
    </w:p>
    <w:p w14:paraId="61E808B2" w14:textId="77777777" w:rsidR="00BF2FF1" w:rsidRPr="001F4587" w:rsidRDefault="00BF2FF1" w:rsidP="00AF1DCC">
      <w:pPr>
        <w:tabs>
          <w:tab w:val="left" w:pos="851"/>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lang w:val="vi-VN"/>
          <w14:ligatures w14:val="none"/>
        </w:rPr>
        <w:t xml:space="preserve">          </w:t>
      </w:r>
      <w:r w:rsidRPr="001F4587">
        <w:rPr>
          <w:rFonts w:eastAsia="Times New Roman" w:cs="Times New Roman"/>
          <w:color w:val="000000" w:themeColor="text1"/>
          <w:kern w:val="0"/>
          <w:sz w:val="28"/>
          <w:szCs w:val="28"/>
          <w14:ligatures w14:val="none"/>
        </w:rPr>
        <w:t>Use case kết thúc.</w:t>
      </w:r>
    </w:p>
    <w:p w14:paraId="1DA276F9" w14:textId="77777777" w:rsidR="00BF2FF1" w:rsidRPr="001F4587" w:rsidRDefault="00BF2FF1" w:rsidP="00705D3F">
      <w:pPr>
        <w:numPr>
          <w:ilvl w:val="0"/>
          <w:numId w:val="6"/>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7CBAEDEB" w14:textId="77777777" w:rsidR="00BF2FF1" w:rsidRPr="001F4587" w:rsidRDefault="00BF2FF1" w:rsidP="00AF1DCC">
      <w:pPr>
        <w:tabs>
          <w:tab w:val="left" w:pos="851"/>
        </w:tabs>
        <w:spacing w:after="0" w:line="360" w:lineRule="auto"/>
        <w:ind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use case kết thúc.</w:t>
      </w:r>
    </w:p>
    <w:p w14:paraId="2A464ACE" w14:textId="77777777" w:rsidR="00BF2FF1" w:rsidRPr="001F4587" w:rsidRDefault="00BF2FF1" w:rsidP="00705D3F">
      <w:pPr>
        <w:numPr>
          <w:ilvl w:val="0"/>
          <w:numId w:val="7"/>
        </w:numPr>
        <w:tabs>
          <w:tab w:val="left" w:pos="851"/>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65B0932E" w14:textId="77777777" w:rsidR="00BF2FF1" w:rsidRPr="001F4587" w:rsidRDefault="00BF2FF1" w:rsidP="00AF1DCC">
      <w:pPr>
        <w:tabs>
          <w:tab w:val="left" w:pos="851"/>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420B3D74" w14:textId="77777777" w:rsidR="00BF2FF1" w:rsidRPr="001F4587" w:rsidRDefault="00BF2FF1" w:rsidP="00705D3F">
      <w:pPr>
        <w:numPr>
          <w:ilvl w:val="0"/>
          <w:numId w:val="8"/>
        </w:numPr>
        <w:tabs>
          <w:tab w:val="left" w:pos="851"/>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44415AA4" w14:textId="77777777" w:rsidR="00BF2FF1" w:rsidRPr="001F4587" w:rsidRDefault="00BF2FF1" w:rsidP="00AF1DCC">
      <w:pPr>
        <w:tabs>
          <w:tab w:val="left" w:pos="851"/>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1A3F14B4" w14:textId="77777777" w:rsidR="00BF2FF1" w:rsidRPr="001F4587" w:rsidRDefault="00BF2FF1" w:rsidP="00705D3F">
      <w:pPr>
        <w:numPr>
          <w:ilvl w:val="0"/>
          <w:numId w:val="9"/>
        </w:numPr>
        <w:tabs>
          <w:tab w:val="left" w:pos="851"/>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010A100A" w14:textId="77777777" w:rsidR="00BF2FF1" w:rsidRPr="001F4587" w:rsidRDefault="00BF2FF1" w:rsidP="00AF1DCC">
      <w:pPr>
        <w:tabs>
          <w:tab w:val="left" w:pos="851"/>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7A161084" w14:textId="77777777" w:rsidR="00BF2FF1" w:rsidRPr="001F4587" w:rsidRDefault="00BF2FF1" w:rsidP="00705D3F">
      <w:pPr>
        <w:numPr>
          <w:ilvl w:val="0"/>
          <w:numId w:val="10"/>
        </w:numPr>
        <w:tabs>
          <w:tab w:val="left" w:pos="851"/>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3B84A3B2" w14:textId="77777777" w:rsidR="00BF2FF1" w:rsidRPr="001F4587" w:rsidRDefault="00BF2FF1" w:rsidP="00AF1DCC">
      <w:pPr>
        <w:tabs>
          <w:tab w:val="left" w:pos="851"/>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3560DDEF" w14:textId="77777777" w:rsidR="006D3ECD" w:rsidRDefault="006D3ECD">
      <w:pPr>
        <w:spacing w:line="259" w:lineRule="auto"/>
        <w:jc w:val="left"/>
        <w:rPr>
          <w:rFonts w:eastAsiaTheme="majorEastAsia" w:cs="Times New Roman"/>
          <w:b/>
          <w:iCs/>
          <w:color w:val="000000" w:themeColor="text1"/>
          <w:sz w:val="28"/>
          <w:szCs w:val="28"/>
        </w:rPr>
      </w:pPr>
      <w:r>
        <w:br w:type="page"/>
      </w:r>
    </w:p>
    <w:p w14:paraId="6A88BFE6" w14:textId="6A0AA4CB" w:rsidR="00BF2FF1" w:rsidRPr="001F4587" w:rsidRDefault="00BF2FF1" w:rsidP="006078D3">
      <w:pPr>
        <w:pStyle w:val="Heading4"/>
        <w:numPr>
          <w:ilvl w:val="0"/>
          <w:numId w:val="0"/>
        </w:numPr>
      </w:pPr>
      <w:r w:rsidRPr="001F4587">
        <w:lastRenderedPageBreak/>
        <w:t>2.</w:t>
      </w:r>
      <w:r w:rsidR="00AF1DCC">
        <w:t>3</w:t>
      </w:r>
      <w:r w:rsidRPr="001F4587">
        <w:t>.3.2. Use case xem thông tin sản phẩm theo danh mục</w:t>
      </w:r>
    </w:p>
    <w:p w14:paraId="1B36CB66" w14:textId="77777777" w:rsidR="00BF2FF1" w:rsidRPr="001F4587" w:rsidRDefault="00BF2FF1" w:rsidP="00705D3F">
      <w:pPr>
        <w:pStyle w:val="NoSpacing"/>
        <w:numPr>
          <w:ilvl w:val="0"/>
          <w:numId w:val="4"/>
        </w:numPr>
        <w:spacing w:line="360" w:lineRule="auto"/>
        <w:rPr>
          <w:rFonts w:cs="Times New Roman"/>
          <w:b/>
          <w:color w:val="000000" w:themeColor="text1"/>
          <w:sz w:val="28"/>
          <w:szCs w:val="28"/>
        </w:rPr>
      </w:pPr>
      <w:r w:rsidRPr="001F4587">
        <w:rPr>
          <w:rFonts w:cs="Times New Roman"/>
          <w:b/>
          <w:color w:val="000000" w:themeColor="text1"/>
          <w:sz w:val="28"/>
          <w:szCs w:val="28"/>
        </w:rPr>
        <w:t>Biểu đồ trình tự</w:t>
      </w:r>
    </w:p>
    <w:p w14:paraId="2025D0AA" w14:textId="77EDE129" w:rsidR="00FF7F8D" w:rsidRPr="001F4587" w:rsidRDefault="00937C2D" w:rsidP="00AF1DCC">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456A7A0" wp14:editId="1B4ED926">
            <wp:extent cx="5232400" cy="47815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r="25599" b="33046"/>
                    <a:stretch/>
                  </pic:blipFill>
                  <pic:spPr bwMode="auto">
                    <a:xfrm>
                      <a:off x="0" y="0"/>
                      <a:ext cx="5232555" cy="4781692"/>
                    </a:xfrm>
                    <a:prstGeom prst="rect">
                      <a:avLst/>
                    </a:prstGeom>
                    <a:noFill/>
                    <a:ln>
                      <a:noFill/>
                    </a:ln>
                    <a:extLst>
                      <a:ext uri="{53640926-AAD7-44D8-BBD7-CCE9431645EC}">
                        <a14:shadowObscured xmlns:a14="http://schemas.microsoft.com/office/drawing/2010/main"/>
                      </a:ext>
                    </a:extLst>
                  </pic:spPr>
                </pic:pic>
              </a:graphicData>
            </a:graphic>
          </wp:inline>
        </w:drawing>
      </w:r>
    </w:p>
    <w:p w14:paraId="65C2BD9B" w14:textId="7C55C8C5" w:rsidR="00FF7F8D" w:rsidRPr="001F4587" w:rsidRDefault="00FF7F8D" w:rsidP="006D3ECD">
      <w:pPr>
        <w:pStyle w:val="1hnh"/>
      </w:pPr>
      <w:bookmarkStart w:id="104" w:name="_Toc167906632"/>
      <w:r w:rsidRPr="001F4587">
        <w:t xml:space="preserve">Hình 2. </w:t>
      </w:r>
      <w:fldSimple w:instr=" SEQ Hình_2. \* ARABIC ">
        <w:r w:rsidR="00A56067" w:rsidRPr="001F4587">
          <w:rPr>
            <w:noProof/>
          </w:rPr>
          <w:t>4</w:t>
        </w:r>
      </w:fldSimple>
      <w:r w:rsidRPr="001F4587">
        <w:t xml:space="preserve"> Biểu đồ trình tự use case Xem thông tin sản phẩm theo danh mục</w:t>
      </w:r>
      <w:bookmarkEnd w:id="104"/>
    </w:p>
    <w:p w14:paraId="7AF0D7D2" w14:textId="77777777" w:rsidR="00FF7F8D" w:rsidRPr="001F4587" w:rsidRDefault="00FF7F8D" w:rsidP="009E33B3">
      <w:pPr>
        <w:spacing w:line="360" w:lineRule="auto"/>
        <w:rPr>
          <w:rFonts w:cs="Times New Roman"/>
          <w:color w:val="000000" w:themeColor="text1"/>
          <w:sz w:val="28"/>
          <w:szCs w:val="28"/>
        </w:rPr>
      </w:pPr>
    </w:p>
    <w:p w14:paraId="2D706481" w14:textId="77777777" w:rsidR="00AF1DCC" w:rsidRDefault="00AF1DCC">
      <w:pPr>
        <w:spacing w:line="259" w:lineRule="auto"/>
        <w:jc w:val="left"/>
        <w:rPr>
          <w:rFonts w:cs="Times New Roman"/>
          <w:b/>
          <w:color w:val="000000" w:themeColor="text1"/>
          <w:sz w:val="28"/>
          <w:szCs w:val="28"/>
        </w:rPr>
      </w:pPr>
      <w:r>
        <w:rPr>
          <w:rFonts w:cs="Times New Roman"/>
          <w:b/>
          <w:color w:val="000000" w:themeColor="text1"/>
          <w:sz w:val="28"/>
          <w:szCs w:val="28"/>
        </w:rPr>
        <w:br w:type="page"/>
      </w:r>
    </w:p>
    <w:p w14:paraId="04947E71" w14:textId="40984A8A" w:rsidR="00BF2FF1" w:rsidRPr="001F4587" w:rsidRDefault="00BF2FF1" w:rsidP="00705D3F">
      <w:pPr>
        <w:pStyle w:val="ListParagraph"/>
        <w:numPr>
          <w:ilvl w:val="0"/>
          <w:numId w:val="4"/>
        </w:numPr>
        <w:spacing w:line="360" w:lineRule="auto"/>
        <w:rPr>
          <w:rFonts w:cs="Times New Roman"/>
          <w:b/>
          <w:color w:val="000000" w:themeColor="text1"/>
          <w:sz w:val="28"/>
          <w:szCs w:val="28"/>
        </w:rPr>
      </w:pPr>
      <w:r w:rsidRPr="001F4587">
        <w:rPr>
          <w:rFonts w:cs="Times New Roman"/>
          <w:b/>
          <w:color w:val="000000" w:themeColor="text1"/>
          <w:sz w:val="28"/>
          <w:szCs w:val="28"/>
        </w:rPr>
        <w:lastRenderedPageBreak/>
        <w:t>Biểu đồ lớp phân tích</w:t>
      </w:r>
    </w:p>
    <w:p w14:paraId="4FC35EEF" w14:textId="546E297F" w:rsidR="00FF7F8D" w:rsidRPr="001F4587" w:rsidRDefault="004C1733"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3801264" wp14:editId="034E4665">
            <wp:extent cx="5940425" cy="45338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20894" b="34493"/>
                    <a:stretch/>
                  </pic:blipFill>
                  <pic:spPr bwMode="auto">
                    <a:xfrm>
                      <a:off x="0" y="0"/>
                      <a:ext cx="5940425" cy="4533813"/>
                    </a:xfrm>
                    <a:prstGeom prst="rect">
                      <a:avLst/>
                    </a:prstGeom>
                    <a:noFill/>
                    <a:ln>
                      <a:noFill/>
                    </a:ln>
                    <a:extLst>
                      <a:ext uri="{53640926-AAD7-44D8-BBD7-CCE9431645EC}">
                        <a14:shadowObscured xmlns:a14="http://schemas.microsoft.com/office/drawing/2010/main"/>
                      </a:ext>
                    </a:extLst>
                  </pic:spPr>
                </pic:pic>
              </a:graphicData>
            </a:graphic>
          </wp:inline>
        </w:drawing>
      </w:r>
    </w:p>
    <w:p w14:paraId="151DE545" w14:textId="4A4FC4D5" w:rsidR="004C1733" w:rsidRPr="006D3ECD" w:rsidRDefault="00FF7F8D" w:rsidP="006D3ECD">
      <w:pPr>
        <w:pStyle w:val="1hnh"/>
        <w:rPr>
          <w:spacing w:val="-6"/>
        </w:rPr>
      </w:pPr>
      <w:bookmarkStart w:id="105" w:name="_Toc167906633"/>
      <w:r w:rsidRPr="006D3ECD">
        <w:rPr>
          <w:spacing w:val="-6"/>
        </w:rPr>
        <w:t xml:space="preserve">Hình 2. </w:t>
      </w:r>
      <w:r w:rsidRPr="006D3ECD">
        <w:rPr>
          <w:spacing w:val="-6"/>
        </w:rPr>
        <w:fldChar w:fldCharType="begin"/>
      </w:r>
      <w:r w:rsidRPr="006D3ECD">
        <w:rPr>
          <w:spacing w:val="-6"/>
        </w:rPr>
        <w:instrText xml:space="preserve"> SEQ Hình_2. \* ARABIC </w:instrText>
      </w:r>
      <w:r w:rsidRPr="006D3ECD">
        <w:rPr>
          <w:spacing w:val="-6"/>
        </w:rPr>
        <w:fldChar w:fldCharType="separate"/>
      </w:r>
      <w:r w:rsidR="00A56067" w:rsidRPr="006D3ECD">
        <w:rPr>
          <w:noProof/>
          <w:spacing w:val="-6"/>
        </w:rPr>
        <w:t>5</w:t>
      </w:r>
      <w:r w:rsidRPr="006D3ECD">
        <w:rPr>
          <w:spacing w:val="-6"/>
        </w:rPr>
        <w:fldChar w:fldCharType="end"/>
      </w:r>
      <w:r w:rsidRPr="006D3ECD">
        <w:rPr>
          <w:spacing w:val="-6"/>
        </w:rPr>
        <w:t xml:space="preserve"> Biểu đồ lớp</w:t>
      </w:r>
      <w:r w:rsidR="00B64D09" w:rsidRPr="006D3ECD">
        <w:rPr>
          <w:spacing w:val="-6"/>
        </w:rPr>
        <w:t xml:space="preserve"> phân tích use case</w:t>
      </w:r>
      <w:r w:rsidRPr="006D3ECD">
        <w:rPr>
          <w:spacing w:val="-6"/>
        </w:rPr>
        <w:t xml:space="preserve"> Xem thông tin sản phẩm theo danh mục</w:t>
      </w:r>
      <w:bookmarkEnd w:id="105"/>
    </w:p>
    <w:p w14:paraId="36F157DE" w14:textId="77777777" w:rsidR="00FF7F8D" w:rsidRPr="001F4587" w:rsidRDefault="00FF7F8D" w:rsidP="009E33B3">
      <w:pPr>
        <w:spacing w:line="360" w:lineRule="auto"/>
        <w:rPr>
          <w:rFonts w:cs="Times New Roman"/>
          <w:color w:val="000000" w:themeColor="text1"/>
          <w:sz w:val="28"/>
          <w:szCs w:val="28"/>
        </w:rPr>
      </w:pPr>
    </w:p>
    <w:p w14:paraId="63C4A448" w14:textId="26AAC9D3" w:rsidR="004C1733" w:rsidRPr="001F4587" w:rsidRDefault="004C1733"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CEF4FC7" wp14:editId="33D48340">
            <wp:extent cx="5940425" cy="97917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979170"/>
                    </a:xfrm>
                    <a:prstGeom prst="rect">
                      <a:avLst/>
                    </a:prstGeom>
                  </pic:spPr>
                </pic:pic>
              </a:graphicData>
            </a:graphic>
          </wp:inline>
        </w:drawing>
      </w:r>
    </w:p>
    <w:p w14:paraId="09DF46AF" w14:textId="77777777" w:rsidR="004C1733" w:rsidRPr="00AF1DCC" w:rsidRDefault="004C1733" w:rsidP="00AF1DCC">
      <w:pPr>
        <w:tabs>
          <w:tab w:val="left" w:pos="993"/>
        </w:tabs>
        <w:spacing w:after="0" w:line="360" w:lineRule="auto"/>
        <w:ind w:firstLine="720"/>
        <w:rPr>
          <w:rFonts w:eastAsia="Times New Roman" w:cs="Times New Roman"/>
          <w:color w:val="000000" w:themeColor="text1"/>
          <w:spacing w:val="-4"/>
          <w:kern w:val="0"/>
          <w:sz w:val="28"/>
          <w:szCs w:val="28"/>
          <w14:ligatures w14:val="none"/>
        </w:rPr>
      </w:pPr>
      <w:r w:rsidRPr="00AF1DCC">
        <w:rPr>
          <w:rFonts w:eastAsia="Times New Roman" w:cs="Times New Roman"/>
          <w:color w:val="000000" w:themeColor="text1"/>
          <w:spacing w:val="-4"/>
          <w:kern w:val="0"/>
          <w:sz w:val="28"/>
          <w:szCs w:val="28"/>
          <w14:ligatures w14:val="none"/>
        </w:rPr>
        <w:t>Use case này cho phép khách hàng xem thông tin sản phẩm theo danh mục</w:t>
      </w:r>
    </w:p>
    <w:p w14:paraId="55A769F6" w14:textId="77777777" w:rsidR="004C1733" w:rsidRPr="001F4587" w:rsidRDefault="004C1733" w:rsidP="00705D3F">
      <w:pPr>
        <w:numPr>
          <w:ilvl w:val="0"/>
          <w:numId w:val="12"/>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1298D9A9" w14:textId="77777777" w:rsidR="004C1733" w:rsidRPr="001F4587" w:rsidRDefault="004C1733" w:rsidP="00705D3F">
      <w:pPr>
        <w:pStyle w:val="ListParagraph"/>
        <w:numPr>
          <w:ilvl w:val="0"/>
          <w:numId w:val="13"/>
        </w:numPr>
        <w:tabs>
          <w:tab w:val="left" w:pos="993"/>
        </w:tabs>
        <w:spacing w:after="0" w:line="360" w:lineRule="auto"/>
        <w:ind w:left="0" w:firstLine="720"/>
        <w:rPr>
          <w:rFonts w:cs="Times New Roman"/>
          <w:color w:val="000000" w:themeColor="text1"/>
          <w:sz w:val="28"/>
          <w:szCs w:val="28"/>
        </w:rPr>
      </w:pPr>
      <w:r w:rsidRPr="001F4587">
        <w:rPr>
          <w:rFonts w:eastAsia="Times New Roman" w:cs="Times New Roman"/>
          <w:b/>
          <w:bCs/>
          <w:color w:val="000000" w:themeColor="text1"/>
          <w:kern w:val="0"/>
          <w:sz w:val="28"/>
          <w:szCs w:val="28"/>
          <w14:ligatures w14:val="none"/>
        </w:rPr>
        <w:t>Luồng cơ bản</w:t>
      </w:r>
    </w:p>
    <w:p w14:paraId="0CE2F354" w14:textId="77777777" w:rsidR="004C1733" w:rsidRPr="001F4587" w:rsidRDefault="004C1733" w:rsidP="00705D3F">
      <w:pPr>
        <w:numPr>
          <w:ilvl w:val="0"/>
          <w:numId w:val="14"/>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bắt đầu khi khách hàng kích chuột vào một danh mục trên menu, hệ thống sẽ hiển thị ra tên các danh mục con của danh mục đó</w:t>
      </w:r>
    </w:p>
    <w:p w14:paraId="799D8334" w14:textId="77777777" w:rsidR="004C1733" w:rsidRPr="001F4587" w:rsidRDefault="004C1733" w:rsidP="00705D3F">
      <w:pPr>
        <w:numPr>
          <w:ilvl w:val="0"/>
          <w:numId w:val="14"/>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Use case tiếp tục khi khách hàng kích vào tên một một danh mục hệ thống sẽ lấy thông tin về các sản phẩm thuộc danh mục đó bao gồm: Tên sản phẩm, giá tiền trong ở bảng SANPHAM và số lượng sao đã đánh giá trong bảng DANHGIA sau đó hiển thị danh sách các sản phẩm lên màn hình. </w:t>
      </w:r>
    </w:p>
    <w:p w14:paraId="2ABF49BE" w14:textId="77777777" w:rsidR="004C1733" w:rsidRPr="001F4587" w:rsidRDefault="004C1733" w:rsidP="00705D3F">
      <w:pPr>
        <w:numPr>
          <w:ilvl w:val="0"/>
          <w:numId w:val="14"/>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Khi khách hàng kích chuột vào nút “XEM NGAY” trên màn hình, hệ thống sẽ lấy thông tin chi tiết của sản phẩm bao gồm: mã sản phẩm, tên sản phẩm, giá sản phẩm, thương hiệu, mô tả ở bảng SANPHAM và tên danh mục ở bảng DANHMUC, số lượt và số sao đã đánh giá ở bảng DANHGIA sau đó hiển thị lên màn hình.</w:t>
      </w:r>
    </w:p>
    <w:p w14:paraId="077CCE93" w14:textId="77777777" w:rsidR="004C1733" w:rsidRPr="001F4587" w:rsidRDefault="004C1733" w:rsidP="00AF1DCC">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Use case kết thúc.</w:t>
      </w:r>
    </w:p>
    <w:p w14:paraId="5A0D9AFE" w14:textId="77777777" w:rsidR="004C1733" w:rsidRPr="001F4587" w:rsidRDefault="004C1733" w:rsidP="00705D3F">
      <w:pPr>
        <w:numPr>
          <w:ilvl w:val="0"/>
          <w:numId w:val="15"/>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56FFE7F3" w14:textId="77777777" w:rsidR="004C1733" w:rsidRPr="00AF1DCC" w:rsidRDefault="004C1733" w:rsidP="00705D3F">
      <w:pPr>
        <w:numPr>
          <w:ilvl w:val="0"/>
          <w:numId w:val="16"/>
        </w:numPr>
        <w:tabs>
          <w:tab w:val="left" w:pos="993"/>
        </w:tabs>
        <w:spacing w:after="0" w:line="360" w:lineRule="auto"/>
        <w:ind w:left="0" w:firstLine="720"/>
        <w:textAlignment w:val="baseline"/>
        <w:rPr>
          <w:rFonts w:eastAsia="Times New Roman" w:cs="Times New Roman"/>
          <w:b/>
          <w:bCs/>
          <w:color w:val="000000" w:themeColor="text1"/>
          <w:spacing w:val="-6"/>
          <w:kern w:val="0"/>
          <w:sz w:val="28"/>
          <w:szCs w:val="28"/>
          <w14:ligatures w14:val="none"/>
        </w:rPr>
      </w:pPr>
      <w:r w:rsidRPr="00AF1DCC">
        <w:rPr>
          <w:rFonts w:eastAsia="Times New Roman" w:cs="Times New Roman"/>
          <w:color w:val="000000" w:themeColor="text1"/>
          <w:spacing w:val="-6"/>
          <w:kern w:val="0"/>
          <w:sz w:val="28"/>
          <w:szCs w:val="28"/>
          <w14:ligatures w14:val="none"/>
        </w:rPr>
        <w:t>Tại bước 1 trong luồng cơ bản nếu không có bản ghi nào trong bảng SANPHAM thì hệ thống sẽ thông báo “Chưa có sản phẩm nào” và use case kết thúc.</w:t>
      </w:r>
    </w:p>
    <w:p w14:paraId="327241C6" w14:textId="77777777" w:rsidR="004C1733" w:rsidRPr="001F4587" w:rsidRDefault="004C1733" w:rsidP="00705D3F">
      <w:pPr>
        <w:numPr>
          <w:ilvl w:val="0"/>
          <w:numId w:val="16"/>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use case kết thúc.</w:t>
      </w:r>
    </w:p>
    <w:p w14:paraId="6452235E" w14:textId="77777777" w:rsidR="004C1733" w:rsidRPr="001F4587" w:rsidRDefault="004C1733" w:rsidP="00705D3F">
      <w:pPr>
        <w:numPr>
          <w:ilvl w:val="0"/>
          <w:numId w:val="17"/>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3E23B034" w14:textId="77777777" w:rsidR="004C1733" w:rsidRPr="001F4587" w:rsidRDefault="004C1733" w:rsidP="00AF1DCC">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7A2B99AC" w14:textId="77777777" w:rsidR="004C1733" w:rsidRPr="001F4587" w:rsidRDefault="004C1733" w:rsidP="00705D3F">
      <w:pPr>
        <w:numPr>
          <w:ilvl w:val="0"/>
          <w:numId w:val="18"/>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75B35311" w14:textId="77777777" w:rsidR="004C1733" w:rsidRPr="001F4587" w:rsidRDefault="004C1733" w:rsidP="00AF1DCC">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7B86AF7A" w14:textId="77777777" w:rsidR="004C1733" w:rsidRPr="001F4587" w:rsidRDefault="004C1733" w:rsidP="00705D3F">
      <w:pPr>
        <w:pStyle w:val="ListParagraph"/>
        <w:numPr>
          <w:ilvl w:val="0"/>
          <w:numId w:val="1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7906E8B5" w14:textId="77777777" w:rsidR="004C1733" w:rsidRPr="001F4587" w:rsidRDefault="004C1733" w:rsidP="00AF1DCC">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191A5EAB" w14:textId="77777777" w:rsidR="004C1733" w:rsidRPr="001F4587" w:rsidRDefault="004C1733" w:rsidP="00705D3F">
      <w:pPr>
        <w:numPr>
          <w:ilvl w:val="0"/>
          <w:numId w:val="20"/>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23AE83CA" w14:textId="77777777" w:rsidR="004C1733" w:rsidRPr="001F4587" w:rsidRDefault="004C1733" w:rsidP="009E33B3">
      <w:pPr>
        <w:spacing w:after="200" w:line="360" w:lineRule="auto"/>
        <w:ind w:left="36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6C9E7BAB" w14:textId="77777777" w:rsidR="00AF1DCC" w:rsidRDefault="00AF1DCC">
      <w:pPr>
        <w:spacing w:line="259" w:lineRule="auto"/>
        <w:jc w:val="left"/>
        <w:rPr>
          <w:rFonts w:eastAsiaTheme="majorEastAsia" w:cs="Times New Roman"/>
          <w:b/>
          <w:iCs/>
          <w:color w:val="000000" w:themeColor="text1"/>
          <w:sz w:val="28"/>
          <w:szCs w:val="28"/>
        </w:rPr>
      </w:pPr>
      <w:r>
        <w:br w:type="page"/>
      </w:r>
    </w:p>
    <w:p w14:paraId="7902A2AA" w14:textId="2EC2DEB3" w:rsidR="004C1733" w:rsidRPr="001F4587" w:rsidRDefault="004C1733" w:rsidP="00705D3F">
      <w:pPr>
        <w:pStyle w:val="Heading4"/>
        <w:numPr>
          <w:ilvl w:val="3"/>
          <w:numId w:val="146"/>
        </w:numPr>
      </w:pPr>
      <w:r w:rsidRPr="001F4587">
        <w:lastRenderedPageBreak/>
        <w:t xml:space="preserve">Use case Xem tin tức </w:t>
      </w:r>
    </w:p>
    <w:p w14:paraId="75273C21" w14:textId="7777777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t>Biểu đồ trình tự</w:t>
      </w:r>
    </w:p>
    <w:p w14:paraId="7D3ABF3C" w14:textId="1BCA76CB" w:rsidR="00FF7F8D" w:rsidRPr="001F4587" w:rsidRDefault="00937C2D" w:rsidP="00AF1DCC">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3A2974A7" wp14:editId="564489CF">
            <wp:extent cx="5957047" cy="32535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30836" b="34977"/>
                    <a:stretch/>
                  </pic:blipFill>
                  <pic:spPr bwMode="auto">
                    <a:xfrm>
                      <a:off x="0" y="0"/>
                      <a:ext cx="5960814" cy="3255620"/>
                    </a:xfrm>
                    <a:prstGeom prst="rect">
                      <a:avLst/>
                    </a:prstGeom>
                    <a:noFill/>
                    <a:ln>
                      <a:noFill/>
                    </a:ln>
                    <a:extLst>
                      <a:ext uri="{53640926-AAD7-44D8-BBD7-CCE9431645EC}">
                        <a14:shadowObscured xmlns:a14="http://schemas.microsoft.com/office/drawing/2010/main"/>
                      </a:ext>
                    </a:extLst>
                  </pic:spPr>
                </pic:pic>
              </a:graphicData>
            </a:graphic>
          </wp:inline>
        </w:drawing>
      </w:r>
    </w:p>
    <w:p w14:paraId="51C76DBC" w14:textId="0431C682" w:rsidR="004C1733" w:rsidRPr="001F4587" w:rsidRDefault="00FF7F8D" w:rsidP="006D3ECD">
      <w:pPr>
        <w:pStyle w:val="1hnh"/>
      </w:pPr>
      <w:bookmarkStart w:id="106" w:name="_Toc167906634"/>
      <w:r w:rsidRPr="001F4587">
        <w:t xml:space="preserve">Hình 2. </w:t>
      </w:r>
      <w:fldSimple w:instr=" SEQ Hình_2. \* ARABIC ">
        <w:r w:rsidR="00A56067" w:rsidRPr="001F4587">
          <w:rPr>
            <w:noProof/>
          </w:rPr>
          <w:t>6</w:t>
        </w:r>
      </w:fldSimple>
      <w:r w:rsidRPr="001F4587">
        <w:t xml:space="preserve"> Biểu đồ trình tự</w:t>
      </w:r>
      <w:r w:rsidR="00B64D09" w:rsidRPr="001F4587">
        <w:t xml:space="preserve"> use case</w:t>
      </w:r>
      <w:r w:rsidRPr="001F4587">
        <w:t xml:space="preserve"> Xem tin tức</w:t>
      </w:r>
      <w:bookmarkEnd w:id="106"/>
    </w:p>
    <w:p w14:paraId="0D541409" w14:textId="77777777" w:rsidR="00AF1DCC" w:rsidRDefault="00AF1DCC">
      <w:pPr>
        <w:spacing w:line="259" w:lineRule="auto"/>
        <w:jc w:val="left"/>
        <w:rPr>
          <w:rFonts w:cs="Times New Roman"/>
          <w:b/>
          <w:color w:val="000000" w:themeColor="text1"/>
          <w:sz w:val="28"/>
          <w:szCs w:val="28"/>
        </w:rPr>
      </w:pPr>
      <w:r>
        <w:rPr>
          <w:rFonts w:cs="Times New Roman"/>
          <w:b/>
          <w:color w:val="000000" w:themeColor="text1"/>
          <w:sz w:val="28"/>
          <w:szCs w:val="28"/>
        </w:rPr>
        <w:br w:type="page"/>
      </w:r>
    </w:p>
    <w:p w14:paraId="57C1E728" w14:textId="1E67C09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lastRenderedPageBreak/>
        <w:t>Biểu đồ lớp phân tích</w:t>
      </w:r>
    </w:p>
    <w:p w14:paraId="0F31315C" w14:textId="77777777" w:rsidR="00937C2D" w:rsidRPr="001F4587" w:rsidRDefault="00937C2D" w:rsidP="009E33B3">
      <w:pPr>
        <w:keepNext/>
        <w:spacing w:line="360" w:lineRule="auto"/>
        <w:rPr>
          <w:rFonts w:cs="Times New Roman"/>
          <w:noProof/>
          <w:color w:val="000000" w:themeColor="text1"/>
          <w:sz w:val="28"/>
          <w:szCs w:val="28"/>
        </w:rPr>
      </w:pPr>
    </w:p>
    <w:p w14:paraId="44CDCCF6" w14:textId="2B0B185A" w:rsidR="00B64D09" w:rsidRPr="001F4587" w:rsidRDefault="00937C2D"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FA43BC6" wp14:editId="7B2C9D0C">
            <wp:extent cx="6112024" cy="42955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28734" b="33969"/>
                    <a:stretch/>
                  </pic:blipFill>
                  <pic:spPr bwMode="auto">
                    <a:xfrm>
                      <a:off x="0" y="0"/>
                      <a:ext cx="6112024" cy="4295553"/>
                    </a:xfrm>
                    <a:prstGeom prst="rect">
                      <a:avLst/>
                    </a:prstGeom>
                    <a:noFill/>
                    <a:ln>
                      <a:noFill/>
                    </a:ln>
                    <a:extLst>
                      <a:ext uri="{53640926-AAD7-44D8-BBD7-CCE9431645EC}">
                        <a14:shadowObscured xmlns:a14="http://schemas.microsoft.com/office/drawing/2010/main"/>
                      </a:ext>
                    </a:extLst>
                  </pic:spPr>
                </pic:pic>
              </a:graphicData>
            </a:graphic>
          </wp:inline>
        </w:drawing>
      </w:r>
    </w:p>
    <w:p w14:paraId="263CD4A2" w14:textId="4762D250" w:rsidR="004C1733" w:rsidRPr="001F4587" w:rsidRDefault="00B64D09" w:rsidP="006D3ECD">
      <w:pPr>
        <w:pStyle w:val="1hnh"/>
      </w:pPr>
      <w:bookmarkStart w:id="107" w:name="_Toc167906635"/>
      <w:r w:rsidRPr="001F4587">
        <w:t xml:space="preserve">Hình 2. </w:t>
      </w:r>
      <w:fldSimple w:instr=" SEQ Hình_2. \* ARABIC ">
        <w:r w:rsidR="00A56067" w:rsidRPr="001F4587">
          <w:rPr>
            <w:noProof/>
          </w:rPr>
          <w:t>7</w:t>
        </w:r>
      </w:fldSimple>
      <w:r w:rsidRPr="001F4587">
        <w:t xml:space="preserve"> Biểu đồ lớp phân tích use case Xem tin tức</w:t>
      </w:r>
      <w:bookmarkEnd w:id="107"/>
    </w:p>
    <w:p w14:paraId="06B60779" w14:textId="77777777" w:rsidR="00B64D09" w:rsidRPr="001F4587" w:rsidRDefault="00B64D09" w:rsidP="009E33B3">
      <w:pPr>
        <w:spacing w:line="360" w:lineRule="auto"/>
        <w:jc w:val="center"/>
        <w:rPr>
          <w:rFonts w:cs="Times New Roman"/>
          <w:color w:val="000000" w:themeColor="text1"/>
          <w:sz w:val="28"/>
          <w:szCs w:val="28"/>
        </w:rPr>
      </w:pPr>
    </w:p>
    <w:p w14:paraId="10495E6A" w14:textId="361F892E" w:rsidR="004C1733" w:rsidRPr="001F4587" w:rsidRDefault="004C1733"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39EA1273" wp14:editId="63D299C5">
            <wp:extent cx="5940425" cy="1119505"/>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119505"/>
                    </a:xfrm>
                    <a:prstGeom prst="rect">
                      <a:avLst/>
                    </a:prstGeom>
                  </pic:spPr>
                </pic:pic>
              </a:graphicData>
            </a:graphic>
          </wp:inline>
        </w:drawing>
      </w:r>
    </w:p>
    <w:p w14:paraId="69B7B77C" w14:textId="77777777" w:rsidR="004C1733" w:rsidRPr="001F4587" w:rsidRDefault="004C1733" w:rsidP="00AF1DCC">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khách hàng xem thông tin tin tức</w:t>
      </w:r>
    </w:p>
    <w:p w14:paraId="48070BFA" w14:textId="77777777" w:rsidR="004C1733" w:rsidRPr="001F4587" w:rsidRDefault="004C1733" w:rsidP="00705D3F">
      <w:pPr>
        <w:numPr>
          <w:ilvl w:val="0"/>
          <w:numId w:val="23"/>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5163604B" w14:textId="77777777" w:rsidR="004C1733" w:rsidRPr="001F4587" w:rsidRDefault="004C1733" w:rsidP="00705D3F">
      <w:pPr>
        <w:numPr>
          <w:ilvl w:val="0"/>
          <w:numId w:val="24"/>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6C71FB5B" w14:textId="77777777" w:rsidR="004C1733" w:rsidRPr="001F4587" w:rsidRDefault="004C1733" w:rsidP="00705D3F">
      <w:pPr>
        <w:numPr>
          <w:ilvl w:val="0"/>
          <w:numId w:val="22"/>
        </w:numPr>
        <w:tabs>
          <w:tab w:val="left" w:pos="851"/>
          <w:tab w:val="num" w:pos="1080"/>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Use case này bắt đầu khi khách hàng kích chuột vào nút “Tin tức” trên màn hình trong trang chủ, hệ thống sẽ lấy thông tin tin tức bao gồm: tiêu đề, tóm tắt, hình ảnh ở bảng TINTUC và hiển thị lên màn hình.</w:t>
      </w:r>
    </w:p>
    <w:p w14:paraId="6BC4B14A" w14:textId="77777777" w:rsidR="004C1733" w:rsidRPr="001F4587" w:rsidRDefault="004C1733" w:rsidP="00705D3F">
      <w:pPr>
        <w:pStyle w:val="ListParagraph"/>
        <w:numPr>
          <w:ilvl w:val="0"/>
          <w:numId w:val="22"/>
        </w:numPr>
        <w:tabs>
          <w:tab w:val="left" w:pos="851"/>
          <w:tab w:val="num" w:pos="1080"/>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Khi click vào 1 tin tức trong màn hình tin tức, hệ thống sẽ hiển thị nội dung của tin đó từ bảng TINTUC và hiển thị ra màn hình</w:t>
      </w:r>
    </w:p>
    <w:p w14:paraId="73D25EFD" w14:textId="5EFAD867" w:rsidR="004C1733" w:rsidRPr="001F4587" w:rsidRDefault="004C1733" w:rsidP="00AF1DCC">
      <w:pPr>
        <w:tabs>
          <w:tab w:val="left" w:pos="851"/>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6892FA88" w14:textId="77777777" w:rsidR="004C1733" w:rsidRPr="001F4587" w:rsidRDefault="004C1733" w:rsidP="00705D3F">
      <w:pPr>
        <w:numPr>
          <w:ilvl w:val="0"/>
          <w:numId w:val="25"/>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69A21F87" w14:textId="77777777" w:rsidR="004C1733" w:rsidRPr="001F4587" w:rsidRDefault="004C1733" w:rsidP="00AF1DCC">
      <w:pPr>
        <w:tabs>
          <w:tab w:val="left" w:pos="851"/>
        </w:tabs>
        <w:spacing w:after="0" w:line="360" w:lineRule="auto"/>
        <w:ind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use case kết thúc.</w:t>
      </w:r>
    </w:p>
    <w:p w14:paraId="0BA05C02" w14:textId="77777777" w:rsidR="004C1733" w:rsidRPr="001F4587" w:rsidRDefault="004C1733" w:rsidP="00705D3F">
      <w:pPr>
        <w:numPr>
          <w:ilvl w:val="0"/>
          <w:numId w:val="26"/>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21F663AA" w14:textId="77777777" w:rsidR="004C1733" w:rsidRPr="001F4587" w:rsidRDefault="004C1733" w:rsidP="00AF1DCC">
      <w:pPr>
        <w:pStyle w:val="ListParagraph"/>
        <w:tabs>
          <w:tab w:val="left" w:pos="851"/>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045A274F" w14:textId="77777777" w:rsidR="004C1733" w:rsidRPr="001F4587" w:rsidRDefault="004C1733" w:rsidP="00705D3F">
      <w:pPr>
        <w:numPr>
          <w:ilvl w:val="0"/>
          <w:numId w:val="26"/>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11A2BE2B" w14:textId="77777777" w:rsidR="004C1733" w:rsidRPr="001F4587" w:rsidRDefault="004C1733" w:rsidP="00AF1DCC">
      <w:pPr>
        <w:pStyle w:val="ListParagraph"/>
        <w:tabs>
          <w:tab w:val="left" w:pos="851"/>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2B664181" w14:textId="77777777" w:rsidR="004C1733" w:rsidRPr="001F4587" w:rsidRDefault="004C1733" w:rsidP="00705D3F">
      <w:pPr>
        <w:numPr>
          <w:ilvl w:val="0"/>
          <w:numId w:val="26"/>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0CEBA917" w14:textId="77777777" w:rsidR="004C1733" w:rsidRPr="001F4587" w:rsidRDefault="004C1733" w:rsidP="00AF1DCC">
      <w:pPr>
        <w:pStyle w:val="ListParagraph"/>
        <w:tabs>
          <w:tab w:val="left" w:pos="851"/>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47C285D0" w14:textId="77777777" w:rsidR="004C1733" w:rsidRPr="001F4587" w:rsidRDefault="004C1733" w:rsidP="00AF1DCC">
      <w:pPr>
        <w:tabs>
          <w:tab w:val="left" w:pos="851"/>
        </w:tabs>
        <w:spacing w:after="0" w:line="360" w:lineRule="auto"/>
        <w:ind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0C9447B8" w14:textId="77777777" w:rsidR="004C1733" w:rsidRPr="001F4587" w:rsidRDefault="004C1733" w:rsidP="00705D3F">
      <w:pPr>
        <w:pStyle w:val="ListParagraph"/>
        <w:numPr>
          <w:ilvl w:val="0"/>
          <w:numId w:val="26"/>
        </w:numPr>
        <w:tabs>
          <w:tab w:val="left" w:pos="851"/>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1425EC93" w14:textId="77777777" w:rsidR="00AF1DCC" w:rsidRDefault="00AF1DCC">
      <w:pPr>
        <w:spacing w:line="259" w:lineRule="auto"/>
        <w:jc w:val="left"/>
        <w:rPr>
          <w:rFonts w:eastAsiaTheme="majorEastAsia" w:cs="Times New Roman"/>
          <w:b/>
          <w:iCs/>
          <w:color w:val="000000" w:themeColor="text1"/>
          <w:sz w:val="28"/>
          <w:szCs w:val="28"/>
        </w:rPr>
      </w:pPr>
      <w:r>
        <w:br w:type="page"/>
      </w:r>
    </w:p>
    <w:p w14:paraId="2F901870" w14:textId="1B5E14D6" w:rsidR="004C1733" w:rsidRPr="001F4587" w:rsidRDefault="006468D2" w:rsidP="00705D3F">
      <w:pPr>
        <w:pStyle w:val="Heading4"/>
        <w:numPr>
          <w:ilvl w:val="3"/>
          <w:numId w:val="146"/>
        </w:numPr>
      </w:pPr>
      <w:r w:rsidRPr="001F4587">
        <w:lastRenderedPageBreak/>
        <w:t xml:space="preserve">Use case </w:t>
      </w:r>
      <w:r w:rsidR="004C1733" w:rsidRPr="001F4587">
        <w:t xml:space="preserve">Xem liên hệ </w:t>
      </w:r>
    </w:p>
    <w:p w14:paraId="46065C2D" w14:textId="7777777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t>Biểu đồ trình tự</w:t>
      </w:r>
    </w:p>
    <w:p w14:paraId="7D0AFBDE" w14:textId="59C787A6" w:rsidR="00B64D09" w:rsidRPr="001F4587" w:rsidRDefault="00937C2D"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503CF68" wp14:editId="03114B6C">
            <wp:extent cx="5635256" cy="503195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30090" b="23683"/>
                    <a:stretch/>
                  </pic:blipFill>
                  <pic:spPr bwMode="auto">
                    <a:xfrm>
                      <a:off x="0" y="0"/>
                      <a:ext cx="5638929" cy="5035230"/>
                    </a:xfrm>
                    <a:prstGeom prst="rect">
                      <a:avLst/>
                    </a:prstGeom>
                    <a:noFill/>
                    <a:ln>
                      <a:noFill/>
                    </a:ln>
                    <a:extLst>
                      <a:ext uri="{53640926-AAD7-44D8-BBD7-CCE9431645EC}">
                        <a14:shadowObscured xmlns:a14="http://schemas.microsoft.com/office/drawing/2010/main"/>
                      </a:ext>
                    </a:extLst>
                  </pic:spPr>
                </pic:pic>
              </a:graphicData>
            </a:graphic>
          </wp:inline>
        </w:drawing>
      </w:r>
    </w:p>
    <w:p w14:paraId="296D6577" w14:textId="45EE34BD" w:rsidR="004C1733" w:rsidRPr="001F4587" w:rsidRDefault="00B64D09" w:rsidP="006D3ECD">
      <w:pPr>
        <w:pStyle w:val="1hnh"/>
      </w:pPr>
      <w:bookmarkStart w:id="108" w:name="_Toc167906636"/>
      <w:r w:rsidRPr="001F4587">
        <w:t xml:space="preserve">Hình 2. </w:t>
      </w:r>
      <w:fldSimple w:instr=" SEQ Hình_2. \* ARABIC ">
        <w:r w:rsidR="00A56067" w:rsidRPr="001F4587">
          <w:rPr>
            <w:noProof/>
          </w:rPr>
          <w:t>8</w:t>
        </w:r>
      </w:fldSimple>
      <w:r w:rsidRPr="001F4587">
        <w:t xml:space="preserve"> Biểu đồ trình tự use case Xem liên hệ</w:t>
      </w:r>
      <w:bookmarkEnd w:id="108"/>
    </w:p>
    <w:p w14:paraId="64DA5CC5" w14:textId="77777777" w:rsidR="00B64D09" w:rsidRPr="001F4587" w:rsidRDefault="00B64D09" w:rsidP="009E33B3">
      <w:pPr>
        <w:spacing w:line="360" w:lineRule="auto"/>
        <w:jc w:val="center"/>
        <w:rPr>
          <w:rFonts w:cs="Times New Roman"/>
          <w:color w:val="000000" w:themeColor="text1"/>
          <w:sz w:val="28"/>
          <w:szCs w:val="28"/>
        </w:rPr>
      </w:pPr>
    </w:p>
    <w:p w14:paraId="61F99FB6" w14:textId="77777777" w:rsidR="00AF1DCC" w:rsidRDefault="00AF1DCC">
      <w:pPr>
        <w:spacing w:line="259" w:lineRule="auto"/>
        <w:jc w:val="left"/>
        <w:rPr>
          <w:rFonts w:cs="Times New Roman"/>
          <w:b/>
          <w:color w:val="000000" w:themeColor="text1"/>
          <w:sz w:val="28"/>
          <w:szCs w:val="28"/>
        </w:rPr>
      </w:pPr>
      <w:r>
        <w:rPr>
          <w:rFonts w:cs="Times New Roman"/>
          <w:b/>
          <w:color w:val="000000" w:themeColor="text1"/>
          <w:sz w:val="28"/>
          <w:szCs w:val="28"/>
        </w:rPr>
        <w:br w:type="page"/>
      </w:r>
    </w:p>
    <w:p w14:paraId="2825E9E7" w14:textId="49872DEC"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lastRenderedPageBreak/>
        <w:t>Biểu đồ lớp phân tích</w:t>
      </w:r>
    </w:p>
    <w:p w14:paraId="518B11D1" w14:textId="01D306D1" w:rsidR="00B64D09" w:rsidRPr="001F4587" w:rsidRDefault="00565373"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B52B556" wp14:editId="05C52FEE">
            <wp:extent cx="5492750" cy="4419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r="28698" b="29484"/>
                    <a:stretch/>
                  </pic:blipFill>
                  <pic:spPr bwMode="auto">
                    <a:xfrm>
                      <a:off x="0" y="0"/>
                      <a:ext cx="5493045" cy="4419837"/>
                    </a:xfrm>
                    <a:prstGeom prst="rect">
                      <a:avLst/>
                    </a:prstGeom>
                    <a:noFill/>
                    <a:ln>
                      <a:noFill/>
                    </a:ln>
                    <a:extLst>
                      <a:ext uri="{53640926-AAD7-44D8-BBD7-CCE9431645EC}">
                        <a14:shadowObscured xmlns:a14="http://schemas.microsoft.com/office/drawing/2010/main"/>
                      </a:ext>
                    </a:extLst>
                  </pic:spPr>
                </pic:pic>
              </a:graphicData>
            </a:graphic>
          </wp:inline>
        </w:drawing>
      </w:r>
    </w:p>
    <w:p w14:paraId="5F376307" w14:textId="73CEC8DA" w:rsidR="004C1733" w:rsidRPr="001F4587" w:rsidRDefault="00B64D09" w:rsidP="006D3ECD">
      <w:pPr>
        <w:pStyle w:val="1hnh"/>
      </w:pPr>
      <w:bookmarkStart w:id="109" w:name="_Toc167906637"/>
      <w:r w:rsidRPr="001F4587">
        <w:t xml:space="preserve">Hình 2. </w:t>
      </w:r>
      <w:fldSimple w:instr=" SEQ Hình_2. \* ARABIC ">
        <w:r w:rsidR="00A56067" w:rsidRPr="001F4587">
          <w:rPr>
            <w:noProof/>
          </w:rPr>
          <w:t>9</w:t>
        </w:r>
      </w:fldSimple>
      <w:r w:rsidRPr="001F4587">
        <w:t xml:space="preserve"> Biểu đồ lớp phân tích use case Xem liên hệ</w:t>
      </w:r>
      <w:bookmarkEnd w:id="109"/>
    </w:p>
    <w:p w14:paraId="6ADEF728" w14:textId="77777777" w:rsidR="00B64D09" w:rsidRPr="001F4587" w:rsidRDefault="00B64D09" w:rsidP="009E33B3">
      <w:pPr>
        <w:spacing w:line="360" w:lineRule="auto"/>
        <w:rPr>
          <w:rFonts w:cs="Times New Roman"/>
          <w:color w:val="000000" w:themeColor="text1"/>
          <w:sz w:val="28"/>
          <w:szCs w:val="28"/>
        </w:rPr>
      </w:pPr>
    </w:p>
    <w:p w14:paraId="06BC9DCA" w14:textId="3AE8F532" w:rsidR="004C1733" w:rsidRPr="001F4587" w:rsidRDefault="006468D2"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0CD5F94" wp14:editId="61D872A0">
            <wp:extent cx="5940425" cy="1097915"/>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97915"/>
                    </a:xfrm>
                    <a:prstGeom prst="rect">
                      <a:avLst/>
                    </a:prstGeom>
                  </pic:spPr>
                </pic:pic>
              </a:graphicData>
            </a:graphic>
          </wp:inline>
        </w:drawing>
      </w:r>
    </w:p>
    <w:p w14:paraId="0CFE035C" w14:textId="77777777" w:rsidR="006468D2" w:rsidRPr="001F4587" w:rsidRDefault="006468D2" w:rsidP="00AF1DCC">
      <w:pPr>
        <w:pStyle w:val="NormalWeb"/>
        <w:tabs>
          <w:tab w:val="left" w:pos="993"/>
        </w:tabs>
        <w:spacing w:before="0" w:beforeAutospacing="0" w:after="0" w:afterAutospacing="0" w:line="360" w:lineRule="auto"/>
        <w:ind w:firstLine="713"/>
        <w:rPr>
          <w:color w:val="000000" w:themeColor="text1"/>
          <w:sz w:val="28"/>
          <w:szCs w:val="28"/>
        </w:rPr>
      </w:pPr>
      <w:r w:rsidRPr="001F4587">
        <w:rPr>
          <w:color w:val="000000" w:themeColor="text1"/>
          <w:sz w:val="28"/>
          <w:szCs w:val="28"/>
        </w:rPr>
        <w:t>Use case này cho phép khách hàng xem thông tin liên hệ </w:t>
      </w:r>
    </w:p>
    <w:p w14:paraId="07D3A403" w14:textId="77777777" w:rsidR="006468D2" w:rsidRPr="001F4587" w:rsidRDefault="006468D2" w:rsidP="00705D3F">
      <w:pPr>
        <w:numPr>
          <w:ilvl w:val="0"/>
          <w:numId w:val="27"/>
        </w:numPr>
        <w:tabs>
          <w:tab w:val="left" w:pos="993"/>
        </w:tabs>
        <w:spacing w:after="0" w:line="360" w:lineRule="auto"/>
        <w:ind w:left="0" w:firstLine="713"/>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5D47B46C" w14:textId="77777777" w:rsidR="006468D2" w:rsidRPr="001F4587" w:rsidRDefault="006468D2" w:rsidP="00705D3F">
      <w:pPr>
        <w:numPr>
          <w:ilvl w:val="0"/>
          <w:numId w:val="28"/>
        </w:numPr>
        <w:tabs>
          <w:tab w:val="left" w:pos="993"/>
        </w:tabs>
        <w:spacing w:after="0" w:line="360" w:lineRule="auto"/>
        <w:ind w:left="0" w:firstLine="713"/>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22E168F4" w14:textId="77777777" w:rsidR="006468D2" w:rsidRPr="001F4587" w:rsidRDefault="006468D2" w:rsidP="00AF1DCC">
      <w:pPr>
        <w:tabs>
          <w:tab w:val="left" w:pos="993"/>
        </w:tabs>
        <w:spacing w:after="0" w:line="360" w:lineRule="auto"/>
        <w:ind w:firstLine="713"/>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bắt đầu khi khách hàng kích chuột vào nút “Liên hệ” trên màn hình, hệ thống sẽ lấy thông tin liên hệ bao gồm: Họ tên, số điện thoại, ghi chú, địa chỉ ở bảng LIENHE và hiển thị lên màn hình.</w:t>
      </w:r>
    </w:p>
    <w:p w14:paraId="3C842AB0" w14:textId="77777777" w:rsidR="006468D2" w:rsidRPr="001F4587" w:rsidRDefault="006468D2" w:rsidP="00AF1DCC">
      <w:pPr>
        <w:tabs>
          <w:tab w:val="left" w:pos="993"/>
        </w:tabs>
        <w:spacing w:after="0" w:line="360" w:lineRule="auto"/>
        <w:ind w:firstLine="713"/>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Use case kết thúc.</w:t>
      </w:r>
    </w:p>
    <w:p w14:paraId="356677CE" w14:textId="77777777" w:rsidR="006468D2" w:rsidRPr="001F4587" w:rsidRDefault="006468D2" w:rsidP="00705D3F">
      <w:pPr>
        <w:numPr>
          <w:ilvl w:val="0"/>
          <w:numId w:val="29"/>
        </w:numPr>
        <w:tabs>
          <w:tab w:val="left" w:pos="993"/>
        </w:tabs>
        <w:spacing w:after="0" w:line="360" w:lineRule="auto"/>
        <w:ind w:left="0" w:firstLine="713"/>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370EF9D2" w14:textId="77777777" w:rsidR="006468D2" w:rsidRPr="001F4587" w:rsidRDefault="006468D2" w:rsidP="00AF1DCC">
      <w:pPr>
        <w:tabs>
          <w:tab w:val="left" w:pos="993"/>
        </w:tabs>
        <w:spacing w:after="0" w:line="360" w:lineRule="auto"/>
        <w:ind w:firstLine="713"/>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use case kết thúc.</w:t>
      </w:r>
    </w:p>
    <w:p w14:paraId="5492BAEA" w14:textId="77777777" w:rsidR="006468D2" w:rsidRPr="001F4587" w:rsidRDefault="006468D2" w:rsidP="00705D3F">
      <w:pPr>
        <w:numPr>
          <w:ilvl w:val="0"/>
          <w:numId w:val="30"/>
        </w:numPr>
        <w:tabs>
          <w:tab w:val="left" w:pos="993"/>
        </w:tabs>
        <w:spacing w:after="0" w:line="360" w:lineRule="auto"/>
        <w:ind w:left="0" w:firstLine="713"/>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1C1983BE" w14:textId="77777777" w:rsidR="006468D2" w:rsidRPr="001F4587" w:rsidRDefault="006468D2" w:rsidP="00AF1DCC">
      <w:pPr>
        <w:pStyle w:val="ListParagraph"/>
        <w:tabs>
          <w:tab w:val="left" w:pos="993"/>
        </w:tabs>
        <w:spacing w:after="0" w:line="360" w:lineRule="auto"/>
        <w:ind w:left="0" w:firstLine="713"/>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19DFD69C" w14:textId="77777777" w:rsidR="006468D2" w:rsidRPr="001F4587" w:rsidRDefault="006468D2" w:rsidP="00705D3F">
      <w:pPr>
        <w:numPr>
          <w:ilvl w:val="0"/>
          <w:numId w:val="30"/>
        </w:numPr>
        <w:tabs>
          <w:tab w:val="left" w:pos="993"/>
        </w:tabs>
        <w:spacing w:after="0" w:line="360" w:lineRule="auto"/>
        <w:ind w:left="0" w:firstLine="713"/>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3B38D632" w14:textId="77777777" w:rsidR="006468D2" w:rsidRPr="001F4587" w:rsidRDefault="006468D2" w:rsidP="00AF1DCC">
      <w:pPr>
        <w:pStyle w:val="ListParagraph"/>
        <w:tabs>
          <w:tab w:val="left" w:pos="993"/>
        </w:tabs>
        <w:spacing w:after="0" w:line="360" w:lineRule="auto"/>
        <w:ind w:left="0" w:firstLine="713"/>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0E7E067F" w14:textId="77777777" w:rsidR="006468D2" w:rsidRPr="001F4587" w:rsidRDefault="006468D2" w:rsidP="00705D3F">
      <w:pPr>
        <w:numPr>
          <w:ilvl w:val="0"/>
          <w:numId w:val="30"/>
        </w:numPr>
        <w:tabs>
          <w:tab w:val="left" w:pos="993"/>
        </w:tabs>
        <w:spacing w:after="0" w:line="360" w:lineRule="auto"/>
        <w:ind w:left="0" w:firstLine="713"/>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13CBF0CF" w14:textId="77777777" w:rsidR="006468D2" w:rsidRPr="001F4587" w:rsidRDefault="006468D2" w:rsidP="00AF1DCC">
      <w:pPr>
        <w:pStyle w:val="ListParagraph"/>
        <w:tabs>
          <w:tab w:val="left" w:pos="993"/>
        </w:tabs>
        <w:spacing w:after="0" w:line="360" w:lineRule="auto"/>
        <w:ind w:left="0" w:firstLine="713"/>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11E1F14B" w14:textId="77777777" w:rsidR="006468D2" w:rsidRPr="001F4587" w:rsidRDefault="006468D2" w:rsidP="00705D3F">
      <w:pPr>
        <w:numPr>
          <w:ilvl w:val="0"/>
          <w:numId w:val="30"/>
        </w:numPr>
        <w:tabs>
          <w:tab w:val="left" w:pos="993"/>
        </w:tabs>
        <w:spacing w:after="0" w:line="360" w:lineRule="auto"/>
        <w:ind w:left="0" w:firstLine="713"/>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23F297A6" w14:textId="77777777" w:rsidR="006468D2" w:rsidRPr="001F4587" w:rsidRDefault="006468D2" w:rsidP="00AF1DCC">
      <w:pPr>
        <w:pStyle w:val="ListParagraph"/>
        <w:tabs>
          <w:tab w:val="left" w:pos="993"/>
        </w:tabs>
        <w:spacing w:after="0" w:line="360" w:lineRule="auto"/>
        <w:ind w:left="0" w:firstLine="713"/>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5E59D5A9" w14:textId="77777777" w:rsidR="00AF1DCC" w:rsidRDefault="00AF1DCC">
      <w:pPr>
        <w:spacing w:line="259" w:lineRule="auto"/>
        <w:jc w:val="left"/>
        <w:rPr>
          <w:rFonts w:eastAsiaTheme="majorEastAsia" w:cs="Times New Roman"/>
          <w:b/>
          <w:iCs/>
          <w:color w:val="000000" w:themeColor="text1"/>
          <w:sz w:val="28"/>
          <w:szCs w:val="28"/>
        </w:rPr>
      </w:pPr>
      <w:r>
        <w:br w:type="page"/>
      </w:r>
    </w:p>
    <w:p w14:paraId="2CB08722" w14:textId="7478EE45" w:rsidR="004C1733" w:rsidRPr="001F4587" w:rsidRDefault="006468D2" w:rsidP="00705D3F">
      <w:pPr>
        <w:pStyle w:val="Heading4"/>
        <w:numPr>
          <w:ilvl w:val="3"/>
          <w:numId w:val="146"/>
        </w:numPr>
        <w:ind w:left="0" w:firstLine="0"/>
      </w:pPr>
      <w:r w:rsidRPr="001F4587">
        <w:lastRenderedPageBreak/>
        <w:t xml:space="preserve">Use case </w:t>
      </w:r>
      <w:r w:rsidR="004C1733" w:rsidRPr="001F4587">
        <w:t xml:space="preserve">Xem </w:t>
      </w:r>
      <w:r w:rsidRPr="001F4587">
        <w:t>đơn hàng</w:t>
      </w:r>
    </w:p>
    <w:p w14:paraId="0B3CF64D" w14:textId="7777777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t>Biểu đồ trình tự</w:t>
      </w:r>
    </w:p>
    <w:p w14:paraId="3CC19E5F" w14:textId="58BAAD9F" w:rsidR="00B64D09" w:rsidRPr="001F4587" w:rsidRDefault="00565373"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9EB83D0" wp14:editId="08B17F76">
            <wp:extent cx="5473699" cy="4311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30829" b="27191"/>
                    <a:stretch/>
                  </pic:blipFill>
                  <pic:spPr bwMode="auto">
                    <a:xfrm>
                      <a:off x="0" y="0"/>
                      <a:ext cx="5473699" cy="4311650"/>
                    </a:xfrm>
                    <a:prstGeom prst="rect">
                      <a:avLst/>
                    </a:prstGeom>
                    <a:noFill/>
                    <a:ln>
                      <a:noFill/>
                    </a:ln>
                    <a:extLst>
                      <a:ext uri="{53640926-AAD7-44D8-BBD7-CCE9431645EC}">
                        <a14:shadowObscured xmlns:a14="http://schemas.microsoft.com/office/drawing/2010/main"/>
                      </a:ext>
                    </a:extLst>
                  </pic:spPr>
                </pic:pic>
              </a:graphicData>
            </a:graphic>
          </wp:inline>
        </w:drawing>
      </w:r>
    </w:p>
    <w:p w14:paraId="6AE57767" w14:textId="0AF207D8" w:rsidR="006468D2" w:rsidRPr="001F4587" w:rsidRDefault="00B64D09" w:rsidP="006D3ECD">
      <w:pPr>
        <w:pStyle w:val="1hnh"/>
      </w:pPr>
      <w:bookmarkStart w:id="110" w:name="_Toc167906638"/>
      <w:r w:rsidRPr="001F4587">
        <w:t xml:space="preserve">Hình 2. </w:t>
      </w:r>
      <w:fldSimple w:instr=" SEQ Hình_2. \* ARABIC ">
        <w:r w:rsidR="00A56067" w:rsidRPr="001F4587">
          <w:rPr>
            <w:noProof/>
          </w:rPr>
          <w:t>10</w:t>
        </w:r>
      </w:fldSimple>
      <w:r w:rsidRPr="001F4587">
        <w:t xml:space="preserve"> Biểu đồ trình tự use case Xem đơn hàng</w:t>
      </w:r>
      <w:bookmarkEnd w:id="110"/>
    </w:p>
    <w:p w14:paraId="0022A2E8" w14:textId="77777777" w:rsidR="00B64D09" w:rsidRPr="001F4587" w:rsidRDefault="00B64D09" w:rsidP="009E33B3">
      <w:pPr>
        <w:spacing w:line="360" w:lineRule="auto"/>
        <w:rPr>
          <w:rFonts w:cs="Times New Roman"/>
          <w:color w:val="000000" w:themeColor="text1"/>
          <w:sz w:val="28"/>
          <w:szCs w:val="28"/>
        </w:rPr>
      </w:pPr>
    </w:p>
    <w:p w14:paraId="752EDCAC" w14:textId="77777777" w:rsidR="00AF1DCC" w:rsidRDefault="00AF1DCC">
      <w:pPr>
        <w:spacing w:line="259" w:lineRule="auto"/>
        <w:jc w:val="left"/>
        <w:rPr>
          <w:rFonts w:cs="Times New Roman"/>
          <w:b/>
          <w:color w:val="000000" w:themeColor="text1"/>
          <w:sz w:val="28"/>
          <w:szCs w:val="28"/>
        </w:rPr>
      </w:pPr>
      <w:r>
        <w:rPr>
          <w:rFonts w:cs="Times New Roman"/>
          <w:b/>
          <w:color w:val="000000" w:themeColor="text1"/>
          <w:sz w:val="28"/>
          <w:szCs w:val="28"/>
        </w:rPr>
        <w:br w:type="page"/>
      </w:r>
    </w:p>
    <w:p w14:paraId="4BD054C1" w14:textId="37669354"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lastRenderedPageBreak/>
        <w:t>Biểu đồ lớp phân tích</w:t>
      </w:r>
    </w:p>
    <w:p w14:paraId="4BF36872" w14:textId="77777777" w:rsidR="00565373" w:rsidRPr="001F4587" w:rsidRDefault="00565373" w:rsidP="009E33B3">
      <w:pPr>
        <w:keepNext/>
        <w:spacing w:line="360" w:lineRule="auto"/>
        <w:rPr>
          <w:rFonts w:cs="Times New Roman"/>
          <w:noProof/>
          <w:color w:val="000000" w:themeColor="text1"/>
          <w:sz w:val="28"/>
          <w:szCs w:val="28"/>
        </w:rPr>
      </w:pPr>
    </w:p>
    <w:p w14:paraId="12504BFB" w14:textId="141CB293" w:rsidR="00B64D09" w:rsidRPr="001F4587" w:rsidRDefault="00565373" w:rsidP="00AF1DCC">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7C7C7A8C" wp14:editId="37812108">
            <wp:extent cx="5181600" cy="4743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31580" b="21569"/>
                    <a:stretch/>
                  </pic:blipFill>
                  <pic:spPr bwMode="auto">
                    <a:xfrm>
                      <a:off x="0" y="0"/>
                      <a:ext cx="5182143" cy="4743947"/>
                    </a:xfrm>
                    <a:prstGeom prst="rect">
                      <a:avLst/>
                    </a:prstGeom>
                    <a:noFill/>
                    <a:ln>
                      <a:noFill/>
                    </a:ln>
                    <a:extLst>
                      <a:ext uri="{53640926-AAD7-44D8-BBD7-CCE9431645EC}">
                        <a14:shadowObscured xmlns:a14="http://schemas.microsoft.com/office/drawing/2010/main"/>
                      </a:ext>
                    </a:extLst>
                  </pic:spPr>
                </pic:pic>
              </a:graphicData>
            </a:graphic>
          </wp:inline>
        </w:drawing>
      </w:r>
    </w:p>
    <w:p w14:paraId="2D7F9235" w14:textId="20455AF2" w:rsidR="006468D2" w:rsidRPr="001F4587" w:rsidRDefault="00B64D09" w:rsidP="006D3ECD">
      <w:pPr>
        <w:pStyle w:val="1hnh"/>
      </w:pPr>
      <w:bookmarkStart w:id="111" w:name="_Toc167906639"/>
      <w:r w:rsidRPr="001F4587">
        <w:t xml:space="preserve">Hình 2. </w:t>
      </w:r>
      <w:fldSimple w:instr=" SEQ Hình_2. \* ARABIC ">
        <w:r w:rsidR="00A56067" w:rsidRPr="001F4587">
          <w:rPr>
            <w:noProof/>
          </w:rPr>
          <w:t>11</w:t>
        </w:r>
      </w:fldSimple>
      <w:r w:rsidRPr="001F4587">
        <w:t xml:space="preserve"> Biểu đồ lớp use case Xem đơn hàng</w:t>
      </w:r>
      <w:bookmarkEnd w:id="111"/>
    </w:p>
    <w:p w14:paraId="1218D3AC" w14:textId="3094EE35" w:rsidR="006468D2" w:rsidRPr="001F4587" w:rsidRDefault="006468D2"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1C06778" wp14:editId="4D4E0769">
            <wp:extent cx="5940425" cy="99250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92505"/>
                    </a:xfrm>
                    <a:prstGeom prst="rect">
                      <a:avLst/>
                    </a:prstGeom>
                  </pic:spPr>
                </pic:pic>
              </a:graphicData>
            </a:graphic>
          </wp:inline>
        </w:drawing>
      </w:r>
    </w:p>
    <w:p w14:paraId="5D7D2DD9" w14:textId="77777777" w:rsidR="006468D2" w:rsidRPr="001F4587" w:rsidRDefault="006468D2" w:rsidP="00AF1DCC">
      <w:pPr>
        <w:tabs>
          <w:tab w:val="left" w:pos="993"/>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khách hàng xem thông tin lịch sử mua hàng</w:t>
      </w:r>
    </w:p>
    <w:p w14:paraId="2654B8CC" w14:textId="77777777" w:rsidR="006468D2" w:rsidRPr="001F4587" w:rsidRDefault="006468D2" w:rsidP="00705D3F">
      <w:pPr>
        <w:numPr>
          <w:ilvl w:val="0"/>
          <w:numId w:val="33"/>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1B423138" w14:textId="77777777" w:rsidR="006468D2" w:rsidRPr="001F4587" w:rsidRDefault="006468D2" w:rsidP="00705D3F">
      <w:pPr>
        <w:numPr>
          <w:ilvl w:val="0"/>
          <w:numId w:val="34"/>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5566F348" w14:textId="77777777" w:rsidR="006468D2" w:rsidRPr="001F4587" w:rsidRDefault="006468D2" w:rsidP="00705D3F">
      <w:pPr>
        <w:numPr>
          <w:ilvl w:val="0"/>
          <w:numId w:val="31"/>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 xml:space="preserve">Use case này bắt đầu khi khách hàng kích chuột vào nút “Đơn hàng” trên màn hình, hệ thống sẽ lấy thông tin đơn hàng bao gồm: Mã đơn, tổng tiền, hình thức, ngày đặt, trạng thái ở bảng DONHANG và hiển thị lên màn hình. </w:t>
      </w:r>
    </w:p>
    <w:p w14:paraId="698FE500" w14:textId="77777777" w:rsidR="006468D2" w:rsidRPr="001F4587" w:rsidRDefault="006468D2" w:rsidP="00705D3F">
      <w:pPr>
        <w:numPr>
          <w:ilvl w:val="0"/>
          <w:numId w:val="31"/>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505114A7" w14:textId="77777777" w:rsidR="006468D2" w:rsidRPr="001F4587" w:rsidRDefault="006468D2" w:rsidP="00705D3F">
      <w:pPr>
        <w:numPr>
          <w:ilvl w:val="0"/>
          <w:numId w:val="35"/>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51923AD6" w14:textId="77777777" w:rsidR="006468D2" w:rsidRPr="001F4587" w:rsidRDefault="006468D2" w:rsidP="00705D3F">
      <w:pPr>
        <w:numPr>
          <w:ilvl w:val="0"/>
          <w:numId w:val="32"/>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w:t>
      </w:r>
    </w:p>
    <w:p w14:paraId="71E7FA5B" w14:textId="77777777" w:rsidR="006468D2" w:rsidRPr="001F4587" w:rsidRDefault="006468D2" w:rsidP="00705D3F">
      <w:pPr>
        <w:numPr>
          <w:ilvl w:val="0"/>
          <w:numId w:val="32"/>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6B7C745C" w14:textId="77777777" w:rsidR="006468D2" w:rsidRPr="001F4587" w:rsidRDefault="006468D2" w:rsidP="00705D3F">
      <w:pPr>
        <w:numPr>
          <w:ilvl w:val="0"/>
          <w:numId w:val="36"/>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2088DEA4" w14:textId="77777777" w:rsidR="006468D2" w:rsidRPr="001F4587" w:rsidRDefault="006468D2" w:rsidP="00AF1DCC">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3DD1FEBD" w14:textId="77777777" w:rsidR="006468D2" w:rsidRPr="001F4587" w:rsidRDefault="006468D2" w:rsidP="00705D3F">
      <w:pPr>
        <w:numPr>
          <w:ilvl w:val="0"/>
          <w:numId w:val="36"/>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3C26653D" w14:textId="77777777" w:rsidR="006468D2" w:rsidRPr="001F4587" w:rsidRDefault="006468D2" w:rsidP="00AF1DCC">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dùng phải đăng nhập vào hệ thống</w:t>
      </w:r>
    </w:p>
    <w:p w14:paraId="2806A110" w14:textId="77777777" w:rsidR="006468D2" w:rsidRPr="001F4587" w:rsidRDefault="006468D2" w:rsidP="00705D3F">
      <w:pPr>
        <w:numPr>
          <w:ilvl w:val="0"/>
          <w:numId w:val="36"/>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215DBCBB" w14:textId="77777777" w:rsidR="006468D2" w:rsidRPr="001F4587" w:rsidRDefault="006468D2" w:rsidP="00AF1DCC">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241E0436" w14:textId="77777777" w:rsidR="006468D2" w:rsidRPr="001F4587" w:rsidRDefault="006468D2" w:rsidP="00705D3F">
      <w:pPr>
        <w:numPr>
          <w:ilvl w:val="0"/>
          <w:numId w:val="36"/>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2E9460E3" w14:textId="77777777" w:rsidR="006468D2" w:rsidRPr="001F4587" w:rsidRDefault="006468D2" w:rsidP="00AF1DCC">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0D55B311" w14:textId="77777777" w:rsidR="004C1733" w:rsidRPr="001F4587" w:rsidRDefault="006468D2" w:rsidP="00705D3F">
      <w:pPr>
        <w:pStyle w:val="Heading4"/>
        <w:numPr>
          <w:ilvl w:val="3"/>
          <w:numId w:val="146"/>
        </w:numPr>
        <w:ind w:left="0" w:firstLine="0"/>
      </w:pPr>
      <w:r w:rsidRPr="001F4587">
        <w:t xml:space="preserve">Use case </w:t>
      </w:r>
      <w:r w:rsidR="004C1733" w:rsidRPr="001F4587">
        <w:t>X</w:t>
      </w:r>
      <w:r w:rsidRPr="001F4587">
        <w:t>em lịch sử đơn hàng</w:t>
      </w:r>
    </w:p>
    <w:p w14:paraId="2BC35B69" w14:textId="7777777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t>Biểu đồ</w:t>
      </w:r>
      <w:r w:rsidR="006468D2" w:rsidRPr="001F4587">
        <w:rPr>
          <w:rFonts w:cs="Times New Roman"/>
          <w:b/>
          <w:color w:val="000000" w:themeColor="text1"/>
          <w:sz w:val="28"/>
          <w:szCs w:val="28"/>
        </w:rPr>
        <w:t xml:space="preserve"> trình tự</w:t>
      </w:r>
    </w:p>
    <w:p w14:paraId="00968285" w14:textId="6C468161" w:rsidR="00B64D09" w:rsidRPr="001F4587" w:rsidRDefault="006468D2" w:rsidP="00AF1DCC">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57F366A" wp14:editId="3C57673C">
            <wp:extent cx="5715000" cy="2252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t="1" r="31905" b="39435"/>
                    <a:stretch/>
                  </pic:blipFill>
                  <pic:spPr bwMode="auto">
                    <a:xfrm>
                      <a:off x="0" y="0"/>
                      <a:ext cx="5715291" cy="2252249"/>
                    </a:xfrm>
                    <a:prstGeom prst="rect">
                      <a:avLst/>
                    </a:prstGeom>
                    <a:noFill/>
                    <a:ln>
                      <a:noFill/>
                    </a:ln>
                    <a:extLst>
                      <a:ext uri="{53640926-AAD7-44D8-BBD7-CCE9431645EC}">
                        <a14:shadowObscured xmlns:a14="http://schemas.microsoft.com/office/drawing/2010/main"/>
                      </a:ext>
                    </a:extLst>
                  </pic:spPr>
                </pic:pic>
              </a:graphicData>
            </a:graphic>
          </wp:inline>
        </w:drawing>
      </w:r>
    </w:p>
    <w:p w14:paraId="2919E4B6" w14:textId="7D5445BC" w:rsidR="006468D2" w:rsidRPr="001F4587" w:rsidRDefault="00B64D09" w:rsidP="006D3ECD">
      <w:pPr>
        <w:pStyle w:val="1hnh"/>
      </w:pPr>
      <w:bookmarkStart w:id="112" w:name="_Toc167906640"/>
      <w:r w:rsidRPr="001F4587">
        <w:t xml:space="preserve">Hình 2. </w:t>
      </w:r>
      <w:fldSimple w:instr=" SEQ Hình_2. \* ARABIC ">
        <w:r w:rsidR="00A56067" w:rsidRPr="001F4587">
          <w:rPr>
            <w:noProof/>
          </w:rPr>
          <w:t>12</w:t>
        </w:r>
      </w:fldSimple>
      <w:r w:rsidRPr="001F4587">
        <w:t xml:space="preserve"> Biểu đồ trình tự use case Xem lich sử đơn hàng</w:t>
      </w:r>
      <w:bookmarkEnd w:id="112"/>
    </w:p>
    <w:p w14:paraId="6167DD07" w14:textId="77777777" w:rsidR="00B64D09" w:rsidRPr="001F4587" w:rsidRDefault="00B64D09" w:rsidP="009E33B3">
      <w:pPr>
        <w:spacing w:line="360" w:lineRule="auto"/>
        <w:rPr>
          <w:rFonts w:cs="Times New Roman"/>
          <w:color w:val="000000" w:themeColor="text1"/>
          <w:sz w:val="28"/>
          <w:szCs w:val="28"/>
        </w:rPr>
      </w:pPr>
    </w:p>
    <w:p w14:paraId="689742C0" w14:textId="7777777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lastRenderedPageBreak/>
        <w:t>Biểu đồ lớp phân tích</w:t>
      </w:r>
    </w:p>
    <w:p w14:paraId="0DE8A2CF" w14:textId="59C590BE" w:rsidR="00B64D09" w:rsidRPr="001F4587" w:rsidRDefault="006468D2" w:rsidP="00C67DBD">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02043C4" wp14:editId="0C52FCE0">
            <wp:extent cx="5429723" cy="4057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t="1858" r="35814" b="34797"/>
                    <a:stretch/>
                  </pic:blipFill>
                  <pic:spPr bwMode="auto">
                    <a:xfrm>
                      <a:off x="0" y="0"/>
                      <a:ext cx="5460386" cy="4080564"/>
                    </a:xfrm>
                    <a:prstGeom prst="rect">
                      <a:avLst/>
                    </a:prstGeom>
                    <a:noFill/>
                    <a:ln>
                      <a:noFill/>
                    </a:ln>
                    <a:extLst>
                      <a:ext uri="{53640926-AAD7-44D8-BBD7-CCE9431645EC}">
                        <a14:shadowObscured xmlns:a14="http://schemas.microsoft.com/office/drawing/2010/main"/>
                      </a:ext>
                    </a:extLst>
                  </pic:spPr>
                </pic:pic>
              </a:graphicData>
            </a:graphic>
          </wp:inline>
        </w:drawing>
      </w:r>
    </w:p>
    <w:p w14:paraId="30BA979F" w14:textId="50585BD5" w:rsidR="006468D2" w:rsidRPr="001F4587" w:rsidRDefault="00B64D09" w:rsidP="006D3ECD">
      <w:pPr>
        <w:pStyle w:val="1hnh"/>
      </w:pPr>
      <w:bookmarkStart w:id="113" w:name="_Toc167906641"/>
      <w:r w:rsidRPr="001F4587">
        <w:t xml:space="preserve">Hình 2. </w:t>
      </w:r>
      <w:fldSimple w:instr=" SEQ Hình_2. \* ARABIC ">
        <w:r w:rsidR="00A56067" w:rsidRPr="001F4587">
          <w:rPr>
            <w:noProof/>
          </w:rPr>
          <w:t>13</w:t>
        </w:r>
      </w:fldSimple>
      <w:r w:rsidRPr="001F4587">
        <w:t xml:space="preserve"> Biểu đồ lớp phân tích use case Xem lichj sử đơn hàng</w:t>
      </w:r>
      <w:bookmarkEnd w:id="113"/>
    </w:p>
    <w:p w14:paraId="01577FFD" w14:textId="598EE779" w:rsidR="006468D2" w:rsidRPr="001F4587" w:rsidRDefault="006468D2"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D186A38" wp14:editId="27BA38E9">
            <wp:extent cx="5918705" cy="838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9266"/>
                    <a:stretch/>
                  </pic:blipFill>
                  <pic:spPr bwMode="auto">
                    <a:xfrm>
                      <a:off x="0" y="0"/>
                      <a:ext cx="5940425" cy="841276"/>
                    </a:xfrm>
                    <a:prstGeom prst="rect">
                      <a:avLst/>
                    </a:prstGeom>
                    <a:ln>
                      <a:noFill/>
                    </a:ln>
                    <a:extLst>
                      <a:ext uri="{53640926-AAD7-44D8-BBD7-CCE9431645EC}">
                        <a14:shadowObscured xmlns:a14="http://schemas.microsoft.com/office/drawing/2010/main"/>
                      </a:ext>
                    </a:extLst>
                  </pic:spPr>
                </pic:pic>
              </a:graphicData>
            </a:graphic>
          </wp:inline>
        </w:drawing>
      </w:r>
    </w:p>
    <w:p w14:paraId="14D5BC7E" w14:textId="77777777" w:rsidR="006468D2" w:rsidRPr="001F4587" w:rsidRDefault="006468D2" w:rsidP="009E7D00">
      <w:pPr>
        <w:tabs>
          <w:tab w:val="left" w:pos="993"/>
        </w:tabs>
        <w:spacing w:after="0" w:line="336"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khách hàng xem thông tin lịch sử mua hàng</w:t>
      </w:r>
    </w:p>
    <w:p w14:paraId="66ACEE5C" w14:textId="77777777" w:rsidR="006468D2" w:rsidRPr="001F4587" w:rsidRDefault="006468D2" w:rsidP="00705D3F">
      <w:pPr>
        <w:numPr>
          <w:ilvl w:val="0"/>
          <w:numId w:val="37"/>
        </w:numPr>
        <w:tabs>
          <w:tab w:val="left" w:pos="993"/>
        </w:tabs>
        <w:spacing w:after="0" w:line="336"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13413ACB" w14:textId="77777777" w:rsidR="006468D2" w:rsidRPr="001F4587" w:rsidRDefault="006468D2" w:rsidP="00705D3F">
      <w:pPr>
        <w:numPr>
          <w:ilvl w:val="0"/>
          <w:numId w:val="38"/>
        </w:numPr>
        <w:tabs>
          <w:tab w:val="left" w:pos="993"/>
        </w:tabs>
        <w:spacing w:after="0" w:line="336"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4879472D" w14:textId="77777777" w:rsidR="006468D2" w:rsidRDefault="006468D2" w:rsidP="009E7D00">
      <w:pPr>
        <w:tabs>
          <w:tab w:val="left" w:pos="993"/>
        </w:tabs>
        <w:spacing w:after="0" w:line="336" w:lineRule="auto"/>
        <w:ind w:firstLine="720"/>
        <w:rPr>
          <w:rFonts w:cs="Times New Roman"/>
          <w:color w:val="000000" w:themeColor="text1"/>
          <w:spacing w:val="-6"/>
          <w:sz w:val="28"/>
          <w:szCs w:val="28"/>
        </w:rPr>
      </w:pPr>
      <w:r w:rsidRPr="00AF1DCC">
        <w:rPr>
          <w:rFonts w:cs="Times New Roman"/>
          <w:color w:val="000000" w:themeColor="text1"/>
          <w:spacing w:val="-6"/>
          <w:sz w:val="28"/>
          <w:szCs w:val="28"/>
        </w:rPr>
        <w:t>Use case này bắt đầu khi khách hàng kích chuột vào nút “Lịch sử mua hàng” trên màn hình, hệ thống sẽ lấy thông tin đơn hàng bao gồm:Mã đơn, tổng tiền, hình thức, ngày đặt, trạng thái ở bảng DONHANG và hiển thị lên màn hình.</w:t>
      </w:r>
    </w:p>
    <w:p w14:paraId="6FAC637C" w14:textId="77777777" w:rsidR="006468D2" w:rsidRPr="001F4587" w:rsidRDefault="006468D2" w:rsidP="009E7D00">
      <w:pPr>
        <w:tabs>
          <w:tab w:val="left" w:pos="993"/>
        </w:tabs>
        <w:spacing w:after="0" w:line="336" w:lineRule="auto"/>
        <w:ind w:firstLine="720"/>
        <w:rPr>
          <w:rFonts w:cs="Times New Roman"/>
          <w:color w:val="000000" w:themeColor="text1"/>
          <w:sz w:val="28"/>
          <w:szCs w:val="28"/>
        </w:rPr>
      </w:pPr>
      <w:r w:rsidRPr="001F4587">
        <w:rPr>
          <w:rFonts w:cs="Times New Roman"/>
          <w:color w:val="000000" w:themeColor="text1"/>
          <w:sz w:val="28"/>
          <w:szCs w:val="28"/>
        </w:rPr>
        <w:t>Use case kết thúc.</w:t>
      </w:r>
    </w:p>
    <w:p w14:paraId="43717998" w14:textId="77777777" w:rsidR="006468D2" w:rsidRPr="001F4587" w:rsidRDefault="006468D2" w:rsidP="00705D3F">
      <w:pPr>
        <w:pStyle w:val="ListParagraph"/>
        <w:numPr>
          <w:ilvl w:val="0"/>
          <w:numId w:val="39"/>
        </w:numPr>
        <w:tabs>
          <w:tab w:val="left" w:pos="993"/>
        </w:tabs>
        <w:spacing w:after="0" w:line="336"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73528545" w14:textId="77777777" w:rsidR="006468D2" w:rsidRPr="001F4587" w:rsidRDefault="006468D2" w:rsidP="009E7D00">
      <w:pPr>
        <w:tabs>
          <w:tab w:val="left" w:pos="993"/>
        </w:tabs>
        <w:spacing w:after="0" w:line="336" w:lineRule="auto"/>
        <w:ind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w:t>
      </w:r>
    </w:p>
    <w:p w14:paraId="3FCFAC17" w14:textId="77777777" w:rsidR="006468D2" w:rsidRPr="001F4587" w:rsidRDefault="006468D2" w:rsidP="009E7D00">
      <w:pPr>
        <w:tabs>
          <w:tab w:val="left" w:pos="993"/>
        </w:tabs>
        <w:spacing w:after="0" w:line="336" w:lineRule="auto"/>
        <w:ind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use case kết thúc.</w:t>
      </w:r>
    </w:p>
    <w:p w14:paraId="1D09CA4C" w14:textId="77777777" w:rsidR="006468D2" w:rsidRPr="001F4587" w:rsidRDefault="006468D2" w:rsidP="00705D3F">
      <w:pPr>
        <w:numPr>
          <w:ilvl w:val="0"/>
          <w:numId w:val="40"/>
        </w:numPr>
        <w:tabs>
          <w:tab w:val="left" w:pos="993"/>
        </w:tabs>
        <w:spacing w:after="0" w:line="336"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1BA27438" w14:textId="77777777" w:rsidR="006468D2" w:rsidRPr="001F4587" w:rsidRDefault="006468D2" w:rsidP="009E7D00">
      <w:pPr>
        <w:pStyle w:val="ListParagraph"/>
        <w:tabs>
          <w:tab w:val="left" w:pos="993"/>
        </w:tabs>
        <w:spacing w:after="0" w:line="336"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42513B12" w14:textId="77777777" w:rsidR="006468D2" w:rsidRPr="001F4587" w:rsidRDefault="006468D2" w:rsidP="00705D3F">
      <w:pPr>
        <w:numPr>
          <w:ilvl w:val="0"/>
          <w:numId w:val="40"/>
        </w:numPr>
        <w:tabs>
          <w:tab w:val="left" w:pos="993"/>
        </w:tabs>
        <w:spacing w:after="0" w:line="336"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4153FA41" w14:textId="77777777" w:rsidR="006468D2" w:rsidRPr="001F4587" w:rsidRDefault="006468D2" w:rsidP="009E7D00">
      <w:pPr>
        <w:pStyle w:val="ListParagraph"/>
        <w:tabs>
          <w:tab w:val="left" w:pos="993"/>
        </w:tabs>
        <w:spacing w:after="0" w:line="336"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dùng phải đăng nhập vào hệ thống</w:t>
      </w:r>
    </w:p>
    <w:p w14:paraId="4DB46BD9" w14:textId="77777777" w:rsidR="006468D2" w:rsidRPr="001F4587" w:rsidRDefault="006468D2" w:rsidP="00705D3F">
      <w:pPr>
        <w:numPr>
          <w:ilvl w:val="0"/>
          <w:numId w:val="40"/>
        </w:numPr>
        <w:tabs>
          <w:tab w:val="left" w:pos="993"/>
        </w:tabs>
        <w:spacing w:after="0" w:line="336"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1D9A54AD" w14:textId="77777777" w:rsidR="006468D2" w:rsidRPr="001F4587" w:rsidRDefault="006468D2" w:rsidP="009E7D00">
      <w:pPr>
        <w:pStyle w:val="ListParagraph"/>
        <w:tabs>
          <w:tab w:val="left" w:pos="993"/>
        </w:tabs>
        <w:spacing w:after="0" w:line="336"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44AF3974" w14:textId="77777777" w:rsidR="006468D2" w:rsidRPr="001F4587" w:rsidRDefault="006468D2" w:rsidP="00705D3F">
      <w:pPr>
        <w:numPr>
          <w:ilvl w:val="0"/>
          <w:numId w:val="40"/>
        </w:numPr>
        <w:tabs>
          <w:tab w:val="left" w:pos="993"/>
        </w:tabs>
        <w:spacing w:after="0" w:line="336"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113BF15C" w14:textId="77777777" w:rsidR="006468D2" w:rsidRPr="001F4587" w:rsidRDefault="006468D2" w:rsidP="009E7D00">
      <w:pPr>
        <w:pStyle w:val="ListParagraph"/>
        <w:tabs>
          <w:tab w:val="left" w:pos="993"/>
        </w:tabs>
        <w:spacing w:after="0" w:line="336"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43A6FE35" w14:textId="0F81ECB1" w:rsidR="004C1733" w:rsidRPr="001F4587" w:rsidRDefault="006468D2" w:rsidP="00705D3F">
      <w:pPr>
        <w:pStyle w:val="Heading4"/>
        <w:numPr>
          <w:ilvl w:val="3"/>
          <w:numId w:val="146"/>
        </w:numPr>
        <w:ind w:left="0" w:firstLine="0"/>
      </w:pPr>
      <w:r w:rsidRPr="001F4587">
        <w:t>Use case Tìm kiếm t</w:t>
      </w:r>
      <w:r w:rsidR="00B64D09" w:rsidRPr="001F4587">
        <w:t>h</w:t>
      </w:r>
      <w:r w:rsidRPr="001F4587">
        <w:t>eo tên sản phẩm</w:t>
      </w:r>
    </w:p>
    <w:p w14:paraId="78732266" w14:textId="77777777" w:rsidR="004C1733" w:rsidRPr="001F4587" w:rsidRDefault="004C1733" w:rsidP="00705D3F">
      <w:pPr>
        <w:pStyle w:val="ListParagraph"/>
        <w:numPr>
          <w:ilvl w:val="0"/>
          <w:numId w:val="21"/>
        </w:numPr>
        <w:spacing w:after="0" w:line="336" w:lineRule="auto"/>
        <w:rPr>
          <w:rFonts w:cs="Times New Roman"/>
          <w:b/>
          <w:color w:val="000000" w:themeColor="text1"/>
          <w:sz w:val="28"/>
          <w:szCs w:val="28"/>
        </w:rPr>
      </w:pPr>
      <w:r w:rsidRPr="001F4587">
        <w:rPr>
          <w:rFonts w:cs="Times New Roman"/>
          <w:b/>
          <w:color w:val="000000" w:themeColor="text1"/>
          <w:sz w:val="28"/>
          <w:szCs w:val="28"/>
        </w:rPr>
        <w:t>Biểu đồ</w:t>
      </w:r>
      <w:r w:rsidR="006468D2" w:rsidRPr="001F4587">
        <w:rPr>
          <w:rFonts w:cs="Times New Roman"/>
          <w:b/>
          <w:color w:val="000000" w:themeColor="text1"/>
          <w:sz w:val="28"/>
          <w:szCs w:val="28"/>
        </w:rPr>
        <w:t xml:space="preserve"> trình tự</w:t>
      </w:r>
    </w:p>
    <w:p w14:paraId="73FB9983" w14:textId="463F5B76" w:rsidR="00B64D09" w:rsidRPr="001F4587" w:rsidRDefault="00565373" w:rsidP="009E7D00">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63F5CF3" wp14:editId="24177888">
            <wp:extent cx="5657194" cy="4800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1693" r="29766" b="36712"/>
                    <a:stretch/>
                  </pic:blipFill>
                  <pic:spPr bwMode="auto">
                    <a:xfrm>
                      <a:off x="0" y="0"/>
                      <a:ext cx="5655759" cy="4799382"/>
                    </a:xfrm>
                    <a:prstGeom prst="rect">
                      <a:avLst/>
                    </a:prstGeom>
                    <a:noFill/>
                    <a:ln>
                      <a:noFill/>
                    </a:ln>
                    <a:extLst>
                      <a:ext uri="{53640926-AAD7-44D8-BBD7-CCE9431645EC}">
                        <a14:shadowObscured xmlns:a14="http://schemas.microsoft.com/office/drawing/2010/main"/>
                      </a:ext>
                    </a:extLst>
                  </pic:spPr>
                </pic:pic>
              </a:graphicData>
            </a:graphic>
          </wp:inline>
        </w:drawing>
      </w:r>
    </w:p>
    <w:p w14:paraId="163D3D8A" w14:textId="016A193F" w:rsidR="006468D2" w:rsidRDefault="00B64D09" w:rsidP="006D3ECD">
      <w:pPr>
        <w:pStyle w:val="1hnh"/>
      </w:pPr>
      <w:bookmarkStart w:id="114" w:name="_Toc167906642"/>
      <w:r w:rsidRPr="001F4587">
        <w:t xml:space="preserve">Hình 2. </w:t>
      </w:r>
      <w:fldSimple w:instr=" SEQ Hình_2. \* ARABIC ">
        <w:r w:rsidR="00A56067" w:rsidRPr="001F4587">
          <w:rPr>
            <w:noProof/>
          </w:rPr>
          <w:t>14</w:t>
        </w:r>
      </w:fldSimple>
      <w:r w:rsidRPr="001F4587">
        <w:t xml:space="preserve"> Biểu đồ trình tự use case Tìm kiếm theo tên sản phẩm</w:t>
      </w:r>
      <w:bookmarkEnd w:id="114"/>
    </w:p>
    <w:p w14:paraId="3377B7BF" w14:textId="77777777" w:rsidR="00C67DBD" w:rsidRPr="00C67DBD" w:rsidRDefault="00C67DBD" w:rsidP="00C67DBD"/>
    <w:p w14:paraId="466E8FDA" w14:textId="77777777" w:rsidR="004C1733" w:rsidRPr="001F4587" w:rsidRDefault="004C1733" w:rsidP="00705D3F">
      <w:pPr>
        <w:pStyle w:val="ListParagraph"/>
        <w:numPr>
          <w:ilvl w:val="0"/>
          <w:numId w:val="21"/>
        </w:numPr>
        <w:spacing w:after="0" w:line="336" w:lineRule="auto"/>
        <w:rPr>
          <w:rFonts w:cs="Times New Roman"/>
          <w:b/>
          <w:color w:val="000000" w:themeColor="text1"/>
          <w:sz w:val="28"/>
          <w:szCs w:val="28"/>
        </w:rPr>
      </w:pPr>
      <w:r w:rsidRPr="001F4587">
        <w:rPr>
          <w:rFonts w:cs="Times New Roman"/>
          <w:b/>
          <w:color w:val="000000" w:themeColor="text1"/>
          <w:sz w:val="28"/>
          <w:szCs w:val="28"/>
        </w:rPr>
        <w:lastRenderedPageBreak/>
        <w:t>Biểu đồ lớp phân tích</w:t>
      </w:r>
    </w:p>
    <w:p w14:paraId="1A918B4B" w14:textId="74475134" w:rsidR="00B64D09" w:rsidRPr="001F4587" w:rsidRDefault="00565373" w:rsidP="009E7D00">
      <w:pPr>
        <w:keepNext/>
        <w:spacing w:after="0" w:line="336"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2A2A17C" wp14:editId="73D3667B">
            <wp:extent cx="5841242" cy="30434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a:extLst>
                        <a:ext uri="{28A0092B-C50C-407E-A947-70E740481C1C}">
                          <a14:useLocalDpi xmlns:a14="http://schemas.microsoft.com/office/drawing/2010/main" val="0"/>
                        </a:ext>
                      </a:extLst>
                    </a:blip>
                    <a:srcRect r="26773" b="33590"/>
                    <a:stretch/>
                  </pic:blipFill>
                  <pic:spPr bwMode="auto">
                    <a:xfrm>
                      <a:off x="0" y="0"/>
                      <a:ext cx="5846737" cy="3046314"/>
                    </a:xfrm>
                    <a:prstGeom prst="rect">
                      <a:avLst/>
                    </a:prstGeom>
                    <a:noFill/>
                    <a:ln>
                      <a:noFill/>
                    </a:ln>
                    <a:extLst>
                      <a:ext uri="{53640926-AAD7-44D8-BBD7-CCE9431645EC}">
                        <a14:shadowObscured xmlns:a14="http://schemas.microsoft.com/office/drawing/2010/main"/>
                      </a:ext>
                    </a:extLst>
                  </pic:spPr>
                </pic:pic>
              </a:graphicData>
            </a:graphic>
          </wp:inline>
        </w:drawing>
      </w:r>
    </w:p>
    <w:p w14:paraId="5C9981B4" w14:textId="51271174" w:rsidR="006468D2" w:rsidRPr="001F4587" w:rsidRDefault="00B64D09" w:rsidP="006D3ECD">
      <w:pPr>
        <w:pStyle w:val="1hnh"/>
      </w:pPr>
      <w:bookmarkStart w:id="115" w:name="_Toc167906643"/>
      <w:r w:rsidRPr="001F4587">
        <w:t xml:space="preserve">Hình 2. </w:t>
      </w:r>
      <w:fldSimple w:instr=" SEQ Hình_2. \* ARABIC ">
        <w:r w:rsidR="00A56067" w:rsidRPr="001F4587">
          <w:rPr>
            <w:noProof/>
          </w:rPr>
          <w:t>15</w:t>
        </w:r>
      </w:fldSimple>
      <w:r w:rsidRPr="001F4587">
        <w:t xml:space="preserve"> Biểu đồ lớp phân tích use case Tìm kiếm theo tên sản phẩm</w:t>
      </w:r>
      <w:bookmarkEnd w:id="115"/>
    </w:p>
    <w:p w14:paraId="2BD31FE3" w14:textId="28583328" w:rsidR="006468D2" w:rsidRPr="001F4587" w:rsidRDefault="006468D2" w:rsidP="009E7D00">
      <w:pPr>
        <w:spacing w:after="0" w:line="336"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5C5CD9F0" wp14:editId="7121BF0D">
            <wp:extent cx="5940425" cy="1006475"/>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006475"/>
                    </a:xfrm>
                    <a:prstGeom prst="rect">
                      <a:avLst/>
                    </a:prstGeom>
                  </pic:spPr>
                </pic:pic>
              </a:graphicData>
            </a:graphic>
          </wp:inline>
        </w:drawing>
      </w:r>
    </w:p>
    <w:p w14:paraId="5D7B22E0" w14:textId="77777777" w:rsidR="006468D2" w:rsidRPr="001F4587" w:rsidRDefault="006468D2" w:rsidP="009E7D00">
      <w:pPr>
        <w:tabs>
          <w:tab w:val="left" w:pos="993"/>
        </w:tabs>
        <w:spacing w:after="0" w:line="336"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cho phép khách hàng tìm sản phẩm theo tên.</w:t>
      </w:r>
    </w:p>
    <w:p w14:paraId="57F5DC4A" w14:textId="77777777" w:rsidR="006468D2" w:rsidRPr="001F4587" w:rsidRDefault="006468D2" w:rsidP="00705D3F">
      <w:pPr>
        <w:numPr>
          <w:ilvl w:val="0"/>
          <w:numId w:val="41"/>
        </w:numPr>
        <w:tabs>
          <w:tab w:val="left" w:pos="993"/>
        </w:tabs>
        <w:spacing w:after="0" w:line="336"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các sự kiện:</w:t>
      </w:r>
    </w:p>
    <w:p w14:paraId="0E10F8D3" w14:textId="77777777" w:rsidR="006468D2" w:rsidRPr="001F4587" w:rsidRDefault="006468D2" w:rsidP="00705D3F">
      <w:pPr>
        <w:numPr>
          <w:ilvl w:val="0"/>
          <w:numId w:val="42"/>
        </w:numPr>
        <w:tabs>
          <w:tab w:val="left" w:pos="993"/>
        </w:tabs>
        <w:spacing w:after="0" w:line="336"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3C266662" w14:textId="77777777" w:rsidR="006468D2" w:rsidRPr="001F4587" w:rsidRDefault="006468D2" w:rsidP="00705D3F">
      <w:pPr>
        <w:numPr>
          <w:ilvl w:val="0"/>
          <w:numId w:val="43"/>
        </w:numPr>
        <w:tabs>
          <w:tab w:val="left" w:pos="993"/>
        </w:tabs>
        <w:spacing w:after="0" w:line="336"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bắt đầu khi khách hàng nhập thông tin tìm kiếm trên trang chủ hệ thống và kích icon tìm kiếm hoặc “Enter”</w:t>
      </w:r>
    </w:p>
    <w:p w14:paraId="28328C21" w14:textId="77777777" w:rsidR="006468D2" w:rsidRPr="001F4587" w:rsidRDefault="006468D2" w:rsidP="00705D3F">
      <w:pPr>
        <w:numPr>
          <w:ilvl w:val="0"/>
          <w:numId w:val="43"/>
        </w:numPr>
        <w:tabs>
          <w:tab w:val="left" w:pos="993"/>
        </w:tabs>
        <w:spacing w:after="0" w:line="336"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Hệ thống sẽ kiểm tra thông tin và hiện ra thông tin các sản phẩm có chứa từ khóa tìm kiếm lấy từ bảng SANPHAM</w:t>
      </w:r>
    </w:p>
    <w:p w14:paraId="36368F40" w14:textId="77777777" w:rsidR="006468D2" w:rsidRPr="001F4587" w:rsidRDefault="006468D2" w:rsidP="00705D3F">
      <w:pPr>
        <w:numPr>
          <w:ilvl w:val="0"/>
          <w:numId w:val="43"/>
        </w:numPr>
        <w:tabs>
          <w:tab w:val="left" w:pos="993"/>
        </w:tabs>
        <w:spacing w:after="0" w:line="336"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66226C1B" w14:textId="77777777" w:rsidR="006468D2" w:rsidRPr="001F4587" w:rsidRDefault="006468D2" w:rsidP="00705D3F">
      <w:pPr>
        <w:numPr>
          <w:ilvl w:val="0"/>
          <w:numId w:val="44"/>
        </w:numPr>
        <w:tabs>
          <w:tab w:val="left" w:pos="993"/>
        </w:tabs>
        <w:spacing w:after="0" w:line="336"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519A2A30" w14:textId="77777777" w:rsidR="006468D2" w:rsidRPr="001F4587" w:rsidRDefault="006468D2" w:rsidP="00705D3F">
      <w:pPr>
        <w:numPr>
          <w:ilvl w:val="0"/>
          <w:numId w:val="45"/>
        </w:numPr>
        <w:tabs>
          <w:tab w:val="left" w:pos="993"/>
        </w:tabs>
        <w:spacing w:after="0" w:line="336"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 sản phẩm: tại bước 1 nếu sản phẩm không có trong bảng SANPHAM thì hệ thống sẽ in ra màn hình trống.</w:t>
      </w:r>
    </w:p>
    <w:p w14:paraId="2251603C" w14:textId="77777777" w:rsidR="006468D2" w:rsidRPr="001F4587" w:rsidRDefault="006468D2" w:rsidP="00705D3F">
      <w:pPr>
        <w:numPr>
          <w:ilvl w:val="0"/>
          <w:numId w:val="45"/>
        </w:numPr>
        <w:tabs>
          <w:tab w:val="left" w:pos="993"/>
        </w:tabs>
        <w:spacing w:after="0" w:line="336"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ca sử dụng nếu không kết nối được với cơ sở dữ liệu thì hệ thống sẽ hiển thị thông báo lỗi và use case kết thúc.</w:t>
      </w:r>
    </w:p>
    <w:p w14:paraId="26E5ADBF" w14:textId="77777777" w:rsidR="006468D2" w:rsidRPr="001F4587" w:rsidRDefault="006468D2" w:rsidP="00705D3F">
      <w:pPr>
        <w:numPr>
          <w:ilvl w:val="0"/>
          <w:numId w:val="46"/>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lastRenderedPageBreak/>
        <w:t>Yêu cầu đặc biệt:</w:t>
      </w:r>
    </w:p>
    <w:p w14:paraId="54474AF5" w14:textId="77777777" w:rsidR="006468D2" w:rsidRPr="001F4587" w:rsidRDefault="006468D2" w:rsidP="009E7D00">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w:t>
      </w:r>
    </w:p>
    <w:p w14:paraId="4E137949" w14:textId="77777777" w:rsidR="006468D2" w:rsidRPr="001F4587" w:rsidRDefault="006468D2" w:rsidP="00705D3F">
      <w:pPr>
        <w:numPr>
          <w:ilvl w:val="0"/>
          <w:numId w:val="47"/>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5C20CF04" w14:textId="77777777" w:rsidR="006468D2" w:rsidRPr="001F4587" w:rsidRDefault="006468D2" w:rsidP="009E7D00">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w:t>
      </w:r>
    </w:p>
    <w:p w14:paraId="71B2C310" w14:textId="77777777" w:rsidR="006468D2" w:rsidRPr="001F4587" w:rsidRDefault="006468D2" w:rsidP="00705D3F">
      <w:pPr>
        <w:numPr>
          <w:ilvl w:val="0"/>
          <w:numId w:val="48"/>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71F22B41" w14:textId="77777777" w:rsidR="006468D2" w:rsidRPr="001F4587" w:rsidRDefault="006468D2" w:rsidP="009E7D00">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w:t>
      </w:r>
    </w:p>
    <w:p w14:paraId="727252EC" w14:textId="77777777" w:rsidR="006468D2" w:rsidRPr="001F4587" w:rsidRDefault="006468D2" w:rsidP="00705D3F">
      <w:pPr>
        <w:pStyle w:val="ListParagraph"/>
        <w:numPr>
          <w:ilvl w:val="0"/>
          <w:numId w:val="4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26E420BF" w14:textId="77777777" w:rsidR="006468D2" w:rsidRPr="001F4587" w:rsidRDefault="006468D2" w:rsidP="009E7D00">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w:t>
      </w:r>
    </w:p>
    <w:p w14:paraId="18C9005A" w14:textId="77777777" w:rsidR="004C1733" w:rsidRPr="001F4587" w:rsidRDefault="006468D2" w:rsidP="00705D3F">
      <w:pPr>
        <w:pStyle w:val="Heading4"/>
        <w:numPr>
          <w:ilvl w:val="3"/>
          <w:numId w:val="146"/>
        </w:numPr>
        <w:ind w:left="0" w:firstLine="0"/>
      </w:pPr>
      <w:r w:rsidRPr="001F4587">
        <w:t xml:space="preserve">Use case </w:t>
      </w:r>
      <w:r w:rsidR="003B00FC" w:rsidRPr="001F4587">
        <w:t>Cập nhật thông tin tài khoản</w:t>
      </w:r>
    </w:p>
    <w:p w14:paraId="721F42AD" w14:textId="7777777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t>Biểu đồ</w:t>
      </w:r>
      <w:r w:rsidR="006468D2" w:rsidRPr="001F4587">
        <w:rPr>
          <w:rFonts w:cs="Times New Roman"/>
          <w:b/>
          <w:color w:val="000000" w:themeColor="text1"/>
          <w:sz w:val="28"/>
          <w:szCs w:val="28"/>
        </w:rPr>
        <w:t xml:space="preserve"> trình tự</w:t>
      </w:r>
    </w:p>
    <w:p w14:paraId="344DD9B7" w14:textId="6CA24FDA" w:rsidR="00B64D09" w:rsidRPr="001F4587" w:rsidRDefault="00565373" w:rsidP="009E7D00">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456D199" wp14:editId="58621E9D">
            <wp:extent cx="5445457" cy="483888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t="1752" r="29019" b="36135"/>
                    <a:stretch/>
                  </pic:blipFill>
                  <pic:spPr bwMode="auto">
                    <a:xfrm>
                      <a:off x="0" y="0"/>
                      <a:ext cx="5463372" cy="4854805"/>
                    </a:xfrm>
                    <a:prstGeom prst="rect">
                      <a:avLst/>
                    </a:prstGeom>
                    <a:noFill/>
                    <a:ln>
                      <a:noFill/>
                    </a:ln>
                    <a:extLst>
                      <a:ext uri="{53640926-AAD7-44D8-BBD7-CCE9431645EC}">
                        <a14:shadowObscured xmlns:a14="http://schemas.microsoft.com/office/drawing/2010/main"/>
                      </a:ext>
                    </a:extLst>
                  </pic:spPr>
                </pic:pic>
              </a:graphicData>
            </a:graphic>
          </wp:inline>
        </w:drawing>
      </w:r>
    </w:p>
    <w:p w14:paraId="29A6067E" w14:textId="22CF0D3D" w:rsidR="003B00FC" w:rsidRPr="001F4587" w:rsidRDefault="00B64D09" w:rsidP="006D3ECD">
      <w:pPr>
        <w:pStyle w:val="1hnh"/>
      </w:pPr>
      <w:bookmarkStart w:id="116" w:name="_Toc167906644"/>
      <w:r w:rsidRPr="001F4587">
        <w:t xml:space="preserve">Hình 2. </w:t>
      </w:r>
      <w:fldSimple w:instr=" SEQ Hình_2. \* ARABIC ">
        <w:r w:rsidR="00A56067" w:rsidRPr="001F4587">
          <w:rPr>
            <w:noProof/>
          </w:rPr>
          <w:t>16</w:t>
        </w:r>
      </w:fldSimple>
      <w:r w:rsidRPr="001F4587">
        <w:t xml:space="preserve"> Biểu đồ trình tự use case Cập nhật thông tin tài khoản</w:t>
      </w:r>
      <w:bookmarkEnd w:id="116"/>
    </w:p>
    <w:p w14:paraId="6153CE69" w14:textId="77777777" w:rsidR="00B64D09" w:rsidRPr="001F4587" w:rsidRDefault="00B64D09" w:rsidP="009E33B3">
      <w:pPr>
        <w:spacing w:line="360" w:lineRule="auto"/>
        <w:rPr>
          <w:rFonts w:cs="Times New Roman"/>
          <w:color w:val="000000" w:themeColor="text1"/>
          <w:sz w:val="28"/>
          <w:szCs w:val="28"/>
        </w:rPr>
      </w:pPr>
    </w:p>
    <w:p w14:paraId="67228CA6" w14:textId="7777777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lastRenderedPageBreak/>
        <w:t>Biểu đồ lớp phân tích</w:t>
      </w:r>
    </w:p>
    <w:p w14:paraId="337ABBD5" w14:textId="6BBF80FE" w:rsidR="00B64D09" w:rsidRPr="001F4587" w:rsidRDefault="00565373" w:rsidP="0000470A">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A4754DD" wp14:editId="019EF59F">
            <wp:extent cx="5289550" cy="5327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l="1" r="31261" b="31623"/>
                    <a:stretch/>
                  </pic:blipFill>
                  <pic:spPr bwMode="auto">
                    <a:xfrm>
                      <a:off x="0" y="0"/>
                      <a:ext cx="5289934" cy="5328037"/>
                    </a:xfrm>
                    <a:prstGeom prst="rect">
                      <a:avLst/>
                    </a:prstGeom>
                    <a:noFill/>
                    <a:ln>
                      <a:noFill/>
                    </a:ln>
                    <a:extLst>
                      <a:ext uri="{53640926-AAD7-44D8-BBD7-CCE9431645EC}">
                        <a14:shadowObscured xmlns:a14="http://schemas.microsoft.com/office/drawing/2010/main"/>
                      </a:ext>
                    </a:extLst>
                  </pic:spPr>
                </pic:pic>
              </a:graphicData>
            </a:graphic>
          </wp:inline>
        </w:drawing>
      </w:r>
    </w:p>
    <w:p w14:paraId="0684BA11" w14:textId="6530D4DF" w:rsidR="003B00FC" w:rsidRPr="001F4587" w:rsidRDefault="00B64D09" w:rsidP="006D3ECD">
      <w:pPr>
        <w:pStyle w:val="1hnh"/>
      </w:pPr>
      <w:bookmarkStart w:id="117" w:name="_Toc167906645"/>
      <w:r w:rsidRPr="001F4587">
        <w:t xml:space="preserve">Hình 2. </w:t>
      </w:r>
      <w:fldSimple w:instr=" SEQ Hình_2. \* ARABIC ">
        <w:r w:rsidR="00A56067" w:rsidRPr="001F4587">
          <w:rPr>
            <w:noProof/>
          </w:rPr>
          <w:t>17</w:t>
        </w:r>
      </w:fldSimple>
      <w:r w:rsidRPr="001F4587">
        <w:t xml:space="preserve"> Biểu đồ lớp phân tích use case Cập nhật thông tin tài khoản</w:t>
      </w:r>
      <w:bookmarkEnd w:id="117"/>
    </w:p>
    <w:p w14:paraId="2CE2CFEE" w14:textId="24B8C76E" w:rsidR="003B00FC" w:rsidRPr="001F4587" w:rsidRDefault="003B00FC"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49D183C" wp14:editId="79B7A284">
            <wp:extent cx="5940425" cy="116903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169035"/>
                    </a:xfrm>
                    <a:prstGeom prst="rect">
                      <a:avLst/>
                    </a:prstGeom>
                  </pic:spPr>
                </pic:pic>
              </a:graphicData>
            </a:graphic>
          </wp:inline>
        </w:drawing>
      </w:r>
    </w:p>
    <w:p w14:paraId="144FA851" w14:textId="77777777" w:rsidR="003B00FC" w:rsidRPr="001F4587" w:rsidRDefault="003B00FC" w:rsidP="0000470A">
      <w:pPr>
        <w:tabs>
          <w:tab w:val="left" w:pos="993"/>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khách hàng cập nhật thông tin cá nhân</w:t>
      </w:r>
    </w:p>
    <w:p w14:paraId="4EF8F082" w14:textId="77777777" w:rsidR="003B00FC" w:rsidRPr="001F4587" w:rsidRDefault="003B00FC" w:rsidP="00705D3F">
      <w:pPr>
        <w:numPr>
          <w:ilvl w:val="0"/>
          <w:numId w:val="52"/>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3F2F9733" w14:textId="77777777" w:rsidR="003B00FC" w:rsidRPr="001F4587" w:rsidRDefault="003B00FC" w:rsidP="00705D3F">
      <w:pPr>
        <w:numPr>
          <w:ilvl w:val="0"/>
          <w:numId w:val="53"/>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1FC84F8E" w14:textId="77777777" w:rsidR="003B00FC" w:rsidRPr="001F4587" w:rsidRDefault="003B00FC" w:rsidP="00705D3F">
      <w:pPr>
        <w:numPr>
          <w:ilvl w:val="0"/>
          <w:numId w:val="50"/>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Use case này bắt đầu khi khách hàng kích chuột vào nút “Thông tin cá nhân” trên màn hình, hệ thống sẽ lấy thông tin đơn hàng bao gồm: Họ tên, số điện thoại, Email, địa chỉ từ bảng USER và hiển thị lên màn hình.</w:t>
      </w:r>
    </w:p>
    <w:p w14:paraId="62A0ADC3" w14:textId="77777777" w:rsidR="003B00FC" w:rsidRPr="001F4587" w:rsidRDefault="003B00FC" w:rsidP="00705D3F">
      <w:pPr>
        <w:numPr>
          <w:ilvl w:val="0"/>
          <w:numId w:val="50"/>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Khách hàng điền thông tin muốn thay đổi vào form và kích vào nút “Cập nhật” trên form hệ thống lấy thông tin khách hàng trong bảng USERS và cập nhật thành công</w:t>
      </w:r>
    </w:p>
    <w:p w14:paraId="4936EE00" w14:textId="77777777" w:rsidR="003B00FC" w:rsidRPr="001F4587" w:rsidRDefault="003B00FC" w:rsidP="00705D3F">
      <w:pPr>
        <w:numPr>
          <w:ilvl w:val="0"/>
          <w:numId w:val="50"/>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5B555FDF" w14:textId="77777777" w:rsidR="003B00FC" w:rsidRPr="001F4587" w:rsidRDefault="003B00FC" w:rsidP="00705D3F">
      <w:pPr>
        <w:numPr>
          <w:ilvl w:val="0"/>
          <w:numId w:val="54"/>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754BE119" w14:textId="77777777" w:rsidR="003B00FC" w:rsidRPr="001F4587" w:rsidRDefault="003B00FC" w:rsidP="00705D3F">
      <w:pPr>
        <w:numPr>
          <w:ilvl w:val="0"/>
          <w:numId w:val="51"/>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w:t>
      </w:r>
    </w:p>
    <w:p w14:paraId="7B077C48" w14:textId="77777777" w:rsidR="003B00FC" w:rsidRPr="001F4587" w:rsidRDefault="003B00FC" w:rsidP="00705D3F">
      <w:pPr>
        <w:numPr>
          <w:ilvl w:val="0"/>
          <w:numId w:val="51"/>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6937CE44" w14:textId="77777777" w:rsidR="003B00FC" w:rsidRPr="001F4587" w:rsidRDefault="003B00FC" w:rsidP="00705D3F">
      <w:pPr>
        <w:numPr>
          <w:ilvl w:val="0"/>
          <w:numId w:val="55"/>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1CF0E723" w14:textId="77777777" w:rsidR="003B00FC" w:rsidRPr="001F4587" w:rsidRDefault="003B00FC" w:rsidP="0000470A">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60DFFAC9" w14:textId="77777777" w:rsidR="003B00FC" w:rsidRPr="001F4587" w:rsidRDefault="003B00FC" w:rsidP="00705D3F">
      <w:pPr>
        <w:numPr>
          <w:ilvl w:val="0"/>
          <w:numId w:val="56"/>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0BA4DF64" w14:textId="77777777" w:rsidR="003B00FC" w:rsidRPr="001F4587" w:rsidRDefault="003B00FC" w:rsidP="0000470A">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dùng phải đăng nhập vào hệ thống</w:t>
      </w:r>
    </w:p>
    <w:p w14:paraId="4F1AC828" w14:textId="77777777" w:rsidR="003B00FC" w:rsidRPr="001F4587" w:rsidRDefault="003B00FC" w:rsidP="00705D3F">
      <w:pPr>
        <w:pStyle w:val="ListParagraph"/>
        <w:numPr>
          <w:ilvl w:val="0"/>
          <w:numId w:val="57"/>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517D95A6" w14:textId="77777777" w:rsidR="003B00FC" w:rsidRPr="001F4587" w:rsidRDefault="003B00FC" w:rsidP="0000470A">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59E2E974" w14:textId="77777777" w:rsidR="003B00FC" w:rsidRPr="001F4587" w:rsidRDefault="003B00FC" w:rsidP="00705D3F">
      <w:pPr>
        <w:numPr>
          <w:ilvl w:val="0"/>
          <w:numId w:val="58"/>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7122F369" w14:textId="77777777" w:rsidR="003B00FC" w:rsidRPr="001F4587" w:rsidRDefault="003B00FC" w:rsidP="0000470A">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0E072C77" w14:textId="77777777" w:rsidR="0000470A" w:rsidRDefault="0000470A">
      <w:pPr>
        <w:spacing w:line="259" w:lineRule="auto"/>
        <w:jc w:val="left"/>
        <w:rPr>
          <w:rFonts w:eastAsiaTheme="majorEastAsia" w:cs="Times New Roman"/>
          <w:b/>
          <w:iCs/>
          <w:color w:val="000000" w:themeColor="text1"/>
          <w:sz w:val="28"/>
          <w:szCs w:val="28"/>
        </w:rPr>
      </w:pPr>
      <w:r>
        <w:br w:type="page"/>
      </w:r>
    </w:p>
    <w:p w14:paraId="64E0EF0A" w14:textId="21F9FA61" w:rsidR="004C1733" w:rsidRPr="001F4587" w:rsidRDefault="003B00FC" w:rsidP="00705D3F">
      <w:pPr>
        <w:pStyle w:val="Heading4"/>
        <w:numPr>
          <w:ilvl w:val="3"/>
          <w:numId w:val="146"/>
        </w:numPr>
        <w:ind w:left="0" w:firstLine="0"/>
      </w:pPr>
      <w:r w:rsidRPr="001F4587">
        <w:lastRenderedPageBreak/>
        <w:t xml:space="preserve">Use case </w:t>
      </w:r>
      <w:r w:rsidR="0061487F" w:rsidRPr="001F4587">
        <w:t>Đăng nhập</w:t>
      </w:r>
    </w:p>
    <w:p w14:paraId="243F420E" w14:textId="7777777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t>Biểu đồ</w:t>
      </w:r>
      <w:r w:rsidR="003B00FC" w:rsidRPr="001F4587">
        <w:rPr>
          <w:rFonts w:cs="Times New Roman"/>
          <w:b/>
          <w:color w:val="000000" w:themeColor="text1"/>
          <w:sz w:val="28"/>
          <w:szCs w:val="28"/>
        </w:rPr>
        <w:t xml:space="preserve"> trình tự</w:t>
      </w:r>
    </w:p>
    <w:p w14:paraId="29D5CA62" w14:textId="78F096C4" w:rsidR="00B64D09" w:rsidRPr="001F4587" w:rsidRDefault="00565373" w:rsidP="0000470A">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14F550B" wp14:editId="3C000278">
            <wp:extent cx="5403850" cy="4813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r="32012" b="31158"/>
                    <a:stretch/>
                  </pic:blipFill>
                  <pic:spPr bwMode="auto">
                    <a:xfrm>
                      <a:off x="0" y="0"/>
                      <a:ext cx="5404130" cy="4813549"/>
                    </a:xfrm>
                    <a:prstGeom prst="rect">
                      <a:avLst/>
                    </a:prstGeom>
                    <a:noFill/>
                    <a:ln>
                      <a:noFill/>
                    </a:ln>
                    <a:extLst>
                      <a:ext uri="{53640926-AAD7-44D8-BBD7-CCE9431645EC}">
                        <a14:shadowObscured xmlns:a14="http://schemas.microsoft.com/office/drawing/2010/main"/>
                      </a:ext>
                    </a:extLst>
                  </pic:spPr>
                </pic:pic>
              </a:graphicData>
            </a:graphic>
          </wp:inline>
        </w:drawing>
      </w:r>
    </w:p>
    <w:p w14:paraId="09C1ED64" w14:textId="1EB2028C" w:rsidR="0061487F" w:rsidRPr="001F4587" w:rsidRDefault="00B64D09" w:rsidP="006D3ECD">
      <w:pPr>
        <w:pStyle w:val="1hnh"/>
      </w:pPr>
      <w:bookmarkStart w:id="118" w:name="_Toc167906646"/>
      <w:r w:rsidRPr="001F4587">
        <w:t xml:space="preserve">Hình 2. </w:t>
      </w:r>
      <w:fldSimple w:instr=" SEQ Hình_2. \* ARABIC ">
        <w:r w:rsidR="00A56067" w:rsidRPr="001F4587">
          <w:rPr>
            <w:noProof/>
          </w:rPr>
          <w:t>18</w:t>
        </w:r>
      </w:fldSimple>
      <w:r w:rsidRPr="001F4587">
        <w:t xml:space="preserve"> Biểu đồ trình tự  use case Đăng nhập</w:t>
      </w:r>
      <w:bookmarkEnd w:id="118"/>
    </w:p>
    <w:p w14:paraId="1FF76C27" w14:textId="77777777" w:rsidR="0000470A" w:rsidRDefault="0000470A">
      <w:pPr>
        <w:spacing w:line="259" w:lineRule="auto"/>
        <w:jc w:val="left"/>
        <w:rPr>
          <w:rFonts w:cs="Times New Roman"/>
          <w:color w:val="000000" w:themeColor="text1"/>
          <w:sz w:val="28"/>
          <w:szCs w:val="28"/>
        </w:rPr>
      </w:pPr>
      <w:r>
        <w:rPr>
          <w:rFonts w:cs="Times New Roman"/>
          <w:color w:val="000000" w:themeColor="text1"/>
          <w:sz w:val="28"/>
          <w:szCs w:val="28"/>
        </w:rPr>
        <w:br w:type="page"/>
      </w:r>
    </w:p>
    <w:p w14:paraId="3B5E96C1" w14:textId="444180CF"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36CA4228" w14:textId="7821887F" w:rsidR="00B64D09" w:rsidRPr="001F4587" w:rsidRDefault="00565373" w:rsidP="0000470A">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F526F1E" wp14:editId="0CD0F098">
            <wp:extent cx="5248111" cy="49720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r="29231" b="34338"/>
                    <a:stretch/>
                  </pic:blipFill>
                  <pic:spPr bwMode="auto">
                    <a:xfrm>
                      <a:off x="0" y="0"/>
                      <a:ext cx="5245467" cy="4969545"/>
                    </a:xfrm>
                    <a:prstGeom prst="rect">
                      <a:avLst/>
                    </a:prstGeom>
                    <a:noFill/>
                    <a:ln>
                      <a:noFill/>
                    </a:ln>
                    <a:extLst>
                      <a:ext uri="{53640926-AAD7-44D8-BBD7-CCE9431645EC}">
                        <a14:shadowObscured xmlns:a14="http://schemas.microsoft.com/office/drawing/2010/main"/>
                      </a:ext>
                    </a:extLst>
                  </pic:spPr>
                </pic:pic>
              </a:graphicData>
            </a:graphic>
          </wp:inline>
        </w:drawing>
      </w:r>
    </w:p>
    <w:p w14:paraId="0858BC6C" w14:textId="2469CAD8" w:rsidR="0061487F" w:rsidRPr="001F4587" w:rsidRDefault="00B64D09" w:rsidP="006D3ECD">
      <w:pPr>
        <w:pStyle w:val="1hnh"/>
      </w:pPr>
      <w:bookmarkStart w:id="119" w:name="_Toc167906647"/>
      <w:r w:rsidRPr="001F4587">
        <w:t xml:space="preserve">Hình 2. </w:t>
      </w:r>
      <w:fldSimple w:instr=" SEQ Hình_2. \* ARABIC ">
        <w:r w:rsidR="00A56067" w:rsidRPr="001F4587">
          <w:rPr>
            <w:noProof/>
          </w:rPr>
          <w:t>19</w:t>
        </w:r>
      </w:fldSimple>
      <w:r w:rsidRPr="001F4587">
        <w:t xml:space="preserve"> Biểu đò lớp phân tích use case Đăng nhập</w:t>
      </w:r>
      <w:bookmarkEnd w:id="119"/>
    </w:p>
    <w:p w14:paraId="4F411E13" w14:textId="315BB548" w:rsidR="0061487F" w:rsidRPr="001F4587" w:rsidRDefault="0061487F"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8D41FBD" wp14:editId="6CD254D3">
            <wp:extent cx="5940425" cy="891540"/>
            <wp:effectExtent l="0" t="0" r="317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891540"/>
                    </a:xfrm>
                    <a:prstGeom prst="rect">
                      <a:avLst/>
                    </a:prstGeom>
                  </pic:spPr>
                </pic:pic>
              </a:graphicData>
            </a:graphic>
          </wp:inline>
        </w:drawing>
      </w:r>
    </w:p>
    <w:p w14:paraId="102BAA81" w14:textId="77777777" w:rsidR="0061487F" w:rsidRPr="001F4587" w:rsidRDefault="0061487F" w:rsidP="00705D3F">
      <w:pPr>
        <w:numPr>
          <w:ilvl w:val="0"/>
          <w:numId w:val="61"/>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7638C40B" w14:textId="77777777" w:rsidR="0061487F" w:rsidRPr="001F4587" w:rsidRDefault="0061487F" w:rsidP="00705D3F">
      <w:pPr>
        <w:numPr>
          <w:ilvl w:val="0"/>
          <w:numId w:val="62"/>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7AC5C823" w14:textId="77777777" w:rsidR="0061487F" w:rsidRPr="001F4587" w:rsidRDefault="0061487F" w:rsidP="00387AC5">
      <w:pPr>
        <w:numPr>
          <w:ilvl w:val="0"/>
          <w:numId w:val="59"/>
        </w:numPr>
        <w:tabs>
          <w:tab w:val="clear" w:pos="720"/>
          <w:tab w:val="num" w:pos="589"/>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commentRangeStart w:id="120"/>
      <w:r w:rsidRPr="001F4587">
        <w:rPr>
          <w:rFonts w:eastAsia="Times New Roman" w:cs="Times New Roman"/>
          <w:color w:val="000000" w:themeColor="text1"/>
          <w:kern w:val="0"/>
          <w:sz w:val="28"/>
          <w:szCs w:val="28"/>
          <w14:ligatures w14:val="none"/>
        </w:rPr>
        <w:t>Use case này bắt đầu khi khách hàng kích vào nút “Đăng nhập” trên thanh menu, hệ thống sẽ lấy thông tin form đăng đăng nhập gồm: Tên đăng nhập, mật khẩu từ bảng USER.</w:t>
      </w:r>
    </w:p>
    <w:p w14:paraId="109BE785" w14:textId="77777777" w:rsidR="0061487F" w:rsidRPr="001F4587" w:rsidRDefault="0061487F" w:rsidP="00387AC5">
      <w:pPr>
        <w:numPr>
          <w:ilvl w:val="0"/>
          <w:numId w:val="59"/>
        </w:numPr>
        <w:tabs>
          <w:tab w:val="clear" w:pos="720"/>
          <w:tab w:val="num" w:pos="589"/>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Khách hàng điển đầy đủ thông tin vào form và kích vào nút “Đăng nhập” trên form hệ thống lấy thông tin khách hàng và người quản trị trong bảng USER và đăng nhập thành công.</w:t>
      </w:r>
    </w:p>
    <w:p w14:paraId="480D9615" w14:textId="3E4644C5" w:rsidR="0061487F" w:rsidRPr="001F4587" w:rsidRDefault="0061487F">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4C438962" w14:textId="77777777" w:rsidR="0061487F" w:rsidRPr="001F4587" w:rsidRDefault="0061487F">
      <w:pPr>
        <w:numPr>
          <w:ilvl w:val="0"/>
          <w:numId w:val="63"/>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Change w:id="121" w:author="Administrator" w:date="2024-06-01T08:46:00Z">
          <w:pPr>
            <w:numPr>
              <w:numId w:val="63"/>
            </w:numPr>
            <w:tabs>
              <w:tab w:val="num" w:pos="720"/>
              <w:tab w:val="left" w:pos="993"/>
            </w:tabs>
            <w:spacing w:after="0" w:line="360" w:lineRule="auto"/>
            <w:ind w:left="720" w:firstLine="720"/>
            <w:jc w:val="left"/>
            <w:textAlignment w:val="baseline"/>
          </w:pPr>
        </w:pPrChange>
      </w:pPr>
      <w:r w:rsidRPr="001F4587">
        <w:rPr>
          <w:rFonts w:eastAsia="Times New Roman" w:cs="Times New Roman"/>
          <w:b/>
          <w:bCs/>
          <w:color w:val="000000" w:themeColor="text1"/>
          <w:kern w:val="0"/>
          <w:sz w:val="28"/>
          <w:szCs w:val="28"/>
          <w14:ligatures w14:val="none"/>
        </w:rPr>
        <w:t>Luồng rẽ nhánh:</w:t>
      </w:r>
    </w:p>
    <w:p w14:paraId="55FA41B4" w14:textId="77777777" w:rsidR="0061487F" w:rsidRPr="001F4587" w:rsidRDefault="0061487F">
      <w:pPr>
        <w:numPr>
          <w:ilvl w:val="0"/>
          <w:numId w:val="60"/>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Change w:id="122" w:author="Administrator" w:date="2024-06-01T08:46:00Z">
          <w:pPr>
            <w:numPr>
              <w:numId w:val="60"/>
            </w:numPr>
            <w:tabs>
              <w:tab w:val="num" w:pos="720"/>
              <w:tab w:val="left" w:pos="993"/>
            </w:tabs>
            <w:spacing w:after="0" w:line="360" w:lineRule="auto"/>
            <w:ind w:left="720" w:firstLine="720"/>
            <w:textAlignment w:val="baseline"/>
          </w:pPr>
        </w:pPrChange>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use case kết thúc.</w:t>
      </w:r>
    </w:p>
    <w:p w14:paraId="7CB76CB4" w14:textId="77777777" w:rsidR="0061487F" w:rsidRPr="001F4587" w:rsidRDefault="0061487F">
      <w:pPr>
        <w:numPr>
          <w:ilvl w:val="0"/>
          <w:numId w:val="60"/>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Change w:id="123" w:author="Administrator" w:date="2024-06-01T08:46:00Z">
          <w:pPr>
            <w:numPr>
              <w:numId w:val="60"/>
            </w:numPr>
            <w:tabs>
              <w:tab w:val="num" w:pos="720"/>
              <w:tab w:val="left" w:pos="993"/>
            </w:tabs>
            <w:spacing w:after="0" w:line="360" w:lineRule="auto"/>
            <w:ind w:left="720" w:firstLine="720"/>
            <w:textAlignment w:val="baseline"/>
          </w:pPr>
        </w:pPrChange>
      </w:pPr>
      <w:r w:rsidRPr="001F4587">
        <w:rPr>
          <w:rFonts w:eastAsia="Times New Roman" w:cs="Times New Roman"/>
          <w:color w:val="000000" w:themeColor="text1"/>
          <w:kern w:val="0"/>
          <w:sz w:val="28"/>
          <w:szCs w:val="28"/>
          <w14:ligatures w14:val="none"/>
        </w:rPr>
        <w:t>Tại bước 1 trong luồng cơ bản, nếu khách hàng chưa có tài khoản sẽ kích vào nút “Đăng kí ngay” trên form.</w:t>
      </w:r>
    </w:p>
    <w:p w14:paraId="23D23F30" w14:textId="77777777" w:rsidR="0061487F" w:rsidRPr="001F4587" w:rsidRDefault="0061487F">
      <w:pPr>
        <w:numPr>
          <w:ilvl w:val="0"/>
          <w:numId w:val="60"/>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Change w:id="124" w:author="Administrator" w:date="2024-06-01T08:46:00Z">
          <w:pPr>
            <w:numPr>
              <w:numId w:val="60"/>
            </w:numPr>
            <w:tabs>
              <w:tab w:val="num" w:pos="720"/>
              <w:tab w:val="left" w:pos="993"/>
            </w:tabs>
            <w:spacing w:after="0" w:line="360" w:lineRule="auto"/>
            <w:ind w:left="720" w:firstLine="720"/>
            <w:textAlignment w:val="baseline"/>
          </w:pPr>
        </w:pPrChange>
      </w:pPr>
      <w:r w:rsidRPr="001F4587">
        <w:rPr>
          <w:rFonts w:eastAsia="Times New Roman" w:cs="Times New Roman"/>
          <w:color w:val="000000" w:themeColor="text1"/>
          <w:kern w:val="0"/>
          <w:sz w:val="28"/>
          <w:szCs w:val="28"/>
          <w14:ligatures w14:val="none"/>
        </w:rPr>
        <w:t>Tại bước 2 trong luồng cơ bản:</w:t>
      </w:r>
    </w:p>
    <w:p w14:paraId="53CEC969" w14:textId="77777777" w:rsidR="0061487F" w:rsidRPr="001F4587" w:rsidRDefault="0061487F">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Nếu khách hàng nhập mật khẩu sai, user sai hệ thống sé thông báo “Bạn đã nhập sai user hoặc mật khẩu”.</w:t>
      </w:r>
      <w:commentRangeEnd w:id="120"/>
      <w:r w:rsidRPr="001F4587">
        <w:rPr>
          <w:rStyle w:val="CommentReference"/>
          <w:rFonts w:cs="Times New Roman"/>
          <w:color w:val="000000" w:themeColor="text1"/>
          <w:sz w:val="28"/>
          <w:szCs w:val="28"/>
        </w:rPr>
        <w:commentReference w:id="120"/>
      </w:r>
    </w:p>
    <w:p w14:paraId="3F11AB18" w14:textId="77777777" w:rsidR="0061487F" w:rsidRPr="001F4587" w:rsidRDefault="0061487F">
      <w:pPr>
        <w:numPr>
          <w:ilvl w:val="0"/>
          <w:numId w:val="64"/>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Change w:id="125" w:author="Administrator" w:date="2024-06-01T08:46:00Z">
          <w:pPr>
            <w:numPr>
              <w:numId w:val="64"/>
            </w:numPr>
            <w:tabs>
              <w:tab w:val="num" w:pos="360"/>
              <w:tab w:val="left" w:pos="993"/>
            </w:tabs>
            <w:spacing w:after="0" w:line="360" w:lineRule="auto"/>
            <w:ind w:left="360" w:firstLine="720"/>
            <w:jc w:val="left"/>
            <w:textAlignment w:val="baseline"/>
          </w:pPr>
        </w:pPrChange>
      </w:pPr>
      <w:r w:rsidRPr="001F4587">
        <w:rPr>
          <w:rFonts w:eastAsia="Times New Roman" w:cs="Times New Roman"/>
          <w:b/>
          <w:bCs/>
          <w:color w:val="000000" w:themeColor="text1"/>
          <w:kern w:val="0"/>
          <w:sz w:val="28"/>
          <w:szCs w:val="28"/>
          <w14:ligatures w14:val="none"/>
        </w:rPr>
        <w:t>Các yêu cầu đặc biệt:</w:t>
      </w:r>
    </w:p>
    <w:p w14:paraId="23DD8B6A" w14:textId="77777777" w:rsidR="0061487F" w:rsidRPr="001F4587" w:rsidRDefault="0061487F">
      <w:pPr>
        <w:tabs>
          <w:tab w:val="left" w:pos="993"/>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053A373B" w14:textId="77777777" w:rsidR="0061487F" w:rsidRPr="001F4587" w:rsidRDefault="0061487F">
      <w:pPr>
        <w:numPr>
          <w:ilvl w:val="0"/>
          <w:numId w:val="65"/>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Change w:id="126" w:author="Administrator" w:date="2024-06-01T08:46:00Z">
          <w:pPr>
            <w:numPr>
              <w:numId w:val="65"/>
            </w:numPr>
            <w:tabs>
              <w:tab w:val="num" w:pos="360"/>
              <w:tab w:val="left" w:pos="993"/>
            </w:tabs>
            <w:spacing w:after="0" w:line="360" w:lineRule="auto"/>
            <w:ind w:left="360" w:firstLine="720"/>
            <w:jc w:val="left"/>
            <w:textAlignment w:val="baseline"/>
          </w:pPr>
        </w:pPrChange>
      </w:pPr>
      <w:r w:rsidRPr="001F4587">
        <w:rPr>
          <w:rFonts w:eastAsia="Times New Roman" w:cs="Times New Roman"/>
          <w:b/>
          <w:bCs/>
          <w:color w:val="000000" w:themeColor="text1"/>
          <w:kern w:val="0"/>
          <w:sz w:val="28"/>
          <w:szCs w:val="28"/>
          <w14:ligatures w14:val="none"/>
        </w:rPr>
        <w:t>Tiền điều kiện:</w:t>
      </w:r>
    </w:p>
    <w:p w14:paraId="25657E1E" w14:textId="77777777" w:rsidR="0061487F" w:rsidRPr="001F4587" w:rsidRDefault="0061487F">
      <w:pPr>
        <w:tabs>
          <w:tab w:val="left" w:pos="993"/>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Khách hàng và người quản trị phải có tài khoản.</w:t>
      </w:r>
    </w:p>
    <w:p w14:paraId="41A41AC4" w14:textId="77777777" w:rsidR="0061487F" w:rsidRPr="001F4587" w:rsidRDefault="0061487F">
      <w:pPr>
        <w:numPr>
          <w:ilvl w:val="0"/>
          <w:numId w:val="66"/>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Change w:id="127" w:author="Administrator" w:date="2024-06-01T08:46:00Z">
          <w:pPr>
            <w:numPr>
              <w:numId w:val="66"/>
            </w:numPr>
            <w:tabs>
              <w:tab w:val="num" w:pos="360"/>
              <w:tab w:val="left" w:pos="993"/>
            </w:tabs>
            <w:spacing w:after="0" w:line="360" w:lineRule="auto"/>
            <w:ind w:left="360" w:firstLine="720"/>
            <w:jc w:val="left"/>
            <w:textAlignment w:val="baseline"/>
          </w:pPr>
        </w:pPrChange>
      </w:pPr>
      <w:r w:rsidRPr="001F4587">
        <w:rPr>
          <w:rFonts w:eastAsia="Times New Roman" w:cs="Times New Roman"/>
          <w:b/>
          <w:bCs/>
          <w:color w:val="000000" w:themeColor="text1"/>
          <w:kern w:val="0"/>
          <w:sz w:val="28"/>
          <w:szCs w:val="28"/>
          <w14:ligatures w14:val="none"/>
        </w:rPr>
        <w:t>Hậu điều kiện:</w:t>
      </w:r>
    </w:p>
    <w:p w14:paraId="4FA3B130" w14:textId="77777777" w:rsidR="0061487F" w:rsidRPr="001F4587" w:rsidRDefault="0061487F">
      <w:pPr>
        <w:tabs>
          <w:tab w:val="left" w:pos="993"/>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55D14C10" w14:textId="77777777" w:rsidR="0061487F" w:rsidRPr="001F4587" w:rsidRDefault="0061487F">
      <w:pPr>
        <w:numPr>
          <w:ilvl w:val="0"/>
          <w:numId w:val="67"/>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Change w:id="128" w:author="Administrator" w:date="2024-06-01T08:46:00Z">
          <w:pPr>
            <w:numPr>
              <w:numId w:val="67"/>
            </w:numPr>
            <w:tabs>
              <w:tab w:val="num" w:pos="360"/>
              <w:tab w:val="left" w:pos="993"/>
            </w:tabs>
            <w:spacing w:after="0" w:line="360" w:lineRule="auto"/>
            <w:ind w:left="360" w:firstLine="720"/>
            <w:jc w:val="left"/>
            <w:textAlignment w:val="baseline"/>
          </w:pPr>
        </w:pPrChange>
      </w:pPr>
      <w:r w:rsidRPr="001F4587">
        <w:rPr>
          <w:rFonts w:eastAsia="Times New Roman" w:cs="Times New Roman"/>
          <w:b/>
          <w:bCs/>
          <w:color w:val="000000" w:themeColor="text1"/>
          <w:kern w:val="0"/>
          <w:sz w:val="28"/>
          <w:szCs w:val="28"/>
          <w14:ligatures w14:val="none"/>
        </w:rPr>
        <w:t>Điểm mở rộng:</w:t>
      </w:r>
    </w:p>
    <w:p w14:paraId="595FE28B" w14:textId="77777777" w:rsidR="0061487F" w:rsidRPr="001F4587" w:rsidRDefault="0061487F">
      <w:pPr>
        <w:tabs>
          <w:tab w:val="left" w:pos="993"/>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Không có.</w:t>
      </w:r>
    </w:p>
    <w:p w14:paraId="4E82DB71" w14:textId="77777777" w:rsidR="0061487F" w:rsidRPr="001F4587" w:rsidRDefault="0061487F">
      <w:pPr>
        <w:spacing w:line="360" w:lineRule="auto"/>
        <w:rPr>
          <w:rFonts w:cs="Times New Roman"/>
          <w:color w:val="000000" w:themeColor="text1"/>
          <w:sz w:val="28"/>
          <w:szCs w:val="28"/>
        </w:rPr>
      </w:pPr>
    </w:p>
    <w:p w14:paraId="15E92B18" w14:textId="77777777" w:rsidR="0000470A" w:rsidRDefault="0000470A">
      <w:pPr>
        <w:spacing w:line="259" w:lineRule="auto"/>
        <w:jc w:val="left"/>
        <w:rPr>
          <w:rFonts w:eastAsiaTheme="majorEastAsia" w:cs="Times New Roman"/>
          <w:b/>
          <w:iCs/>
          <w:color w:val="000000" w:themeColor="text1"/>
          <w:sz w:val="28"/>
          <w:szCs w:val="28"/>
        </w:rPr>
      </w:pPr>
      <w:r>
        <w:br w:type="page"/>
      </w:r>
    </w:p>
    <w:p w14:paraId="0D295BF0" w14:textId="45EFA712" w:rsidR="004C1733" w:rsidRPr="001F4587" w:rsidRDefault="0061487F" w:rsidP="00705D3F">
      <w:pPr>
        <w:pStyle w:val="Heading4"/>
        <w:numPr>
          <w:ilvl w:val="3"/>
          <w:numId w:val="146"/>
        </w:numPr>
        <w:ind w:left="0" w:firstLine="0"/>
      </w:pPr>
      <w:r w:rsidRPr="001F4587">
        <w:lastRenderedPageBreak/>
        <w:t>Use case Đăng ký</w:t>
      </w:r>
      <w:r w:rsidR="004C1733" w:rsidRPr="001F4587">
        <w:t xml:space="preserve"> </w:t>
      </w:r>
    </w:p>
    <w:p w14:paraId="06B8D085" w14:textId="77777777" w:rsidR="004C1733" w:rsidRPr="001F4587" w:rsidRDefault="004C1733" w:rsidP="00705D3F">
      <w:pPr>
        <w:pStyle w:val="ListParagraph"/>
        <w:numPr>
          <w:ilvl w:val="0"/>
          <w:numId w:val="21"/>
        </w:numPr>
        <w:spacing w:line="360" w:lineRule="auto"/>
        <w:rPr>
          <w:rFonts w:cs="Times New Roman"/>
          <w:b/>
          <w:color w:val="000000" w:themeColor="text1"/>
          <w:sz w:val="28"/>
          <w:szCs w:val="28"/>
        </w:rPr>
      </w:pPr>
      <w:r w:rsidRPr="001F4587">
        <w:rPr>
          <w:rFonts w:cs="Times New Roman"/>
          <w:b/>
          <w:color w:val="000000" w:themeColor="text1"/>
          <w:sz w:val="28"/>
          <w:szCs w:val="28"/>
        </w:rPr>
        <w:t>Biểu đồ</w:t>
      </w:r>
      <w:r w:rsidR="0061487F" w:rsidRPr="001F4587">
        <w:rPr>
          <w:rFonts w:cs="Times New Roman"/>
          <w:b/>
          <w:color w:val="000000" w:themeColor="text1"/>
          <w:sz w:val="28"/>
          <w:szCs w:val="28"/>
        </w:rPr>
        <w:t xml:space="preserve"> trình tự</w:t>
      </w:r>
    </w:p>
    <w:p w14:paraId="7B2438FB" w14:textId="51243929" w:rsidR="00B64D09" w:rsidRPr="001F4587" w:rsidRDefault="00565373" w:rsidP="009E33B3">
      <w:pPr>
        <w:pStyle w:val="ListParagraph"/>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17B74DB" wp14:editId="208688B3">
            <wp:extent cx="5086350" cy="5416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r="30943" b="33238"/>
                    <a:stretch/>
                  </pic:blipFill>
                  <pic:spPr bwMode="auto">
                    <a:xfrm>
                      <a:off x="0" y="0"/>
                      <a:ext cx="5086567" cy="5416781"/>
                    </a:xfrm>
                    <a:prstGeom prst="rect">
                      <a:avLst/>
                    </a:prstGeom>
                    <a:noFill/>
                    <a:ln>
                      <a:noFill/>
                    </a:ln>
                    <a:extLst>
                      <a:ext uri="{53640926-AAD7-44D8-BBD7-CCE9431645EC}">
                        <a14:shadowObscured xmlns:a14="http://schemas.microsoft.com/office/drawing/2010/main"/>
                      </a:ext>
                    </a:extLst>
                  </pic:spPr>
                </pic:pic>
              </a:graphicData>
            </a:graphic>
          </wp:inline>
        </w:drawing>
      </w:r>
    </w:p>
    <w:p w14:paraId="37AAFE01" w14:textId="67FA0F76" w:rsidR="0061487F" w:rsidRPr="001F4587" w:rsidRDefault="00B64D09" w:rsidP="006D3ECD">
      <w:pPr>
        <w:pStyle w:val="1hnh"/>
      </w:pPr>
      <w:bookmarkStart w:id="129" w:name="_Toc167906648"/>
      <w:r w:rsidRPr="001F4587">
        <w:t xml:space="preserve">Hình 2. </w:t>
      </w:r>
      <w:fldSimple w:instr=" SEQ Hình_2. \* ARABIC ">
        <w:r w:rsidR="00A56067" w:rsidRPr="001F4587">
          <w:rPr>
            <w:noProof/>
          </w:rPr>
          <w:t>20</w:t>
        </w:r>
      </w:fldSimple>
      <w:r w:rsidRPr="001F4587">
        <w:t xml:space="preserve"> Biểu đồ trình tự use case Đăng ký</w:t>
      </w:r>
      <w:bookmarkEnd w:id="129"/>
    </w:p>
    <w:p w14:paraId="35DF39EA" w14:textId="77777777" w:rsidR="00B64D09" w:rsidRPr="001F4587" w:rsidRDefault="00B64D09" w:rsidP="009E33B3">
      <w:pPr>
        <w:pStyle w:val="ListParagraph"/>
        <w:spacing w:line="360" w:lineRule="auto"/>
        <w:rPr>
          <w:rFonts w:cs="Times New Roman"/>
          <w:color w:val="000000" w:themeColor="text1"/>
          <w:sz w:val="28"/>
          <w:szCs w:val="28"/>
        </w:rPr>
      </w:pPr>
    </w:p>
    <w:p w14:paraId="4A12951F" w14:textId="77777777" w:rsidR="0000470A" w:rsidRDefault="0000470A">
      <w:pPr>
        <w:spacing w:line="259" w:lineRule="auto"/>
        <w:jc w:val="left"/>
        <w:rPr>
          <w:rFonts w:cs="Times New Roman"/>
          <w:color w:val="000000" w:themeColor="text1"/>
          <w:sz w:val="28"/>
          <w:szCs w:val="28"/>
        </w:rPr>
      </w:pPr>
      <w:r>
        <w:rPr>
          <w:rFonts w:cs="Times New Roman"/>
          <w:color w:val="000000" w:themeColor="text1"/>
          <w:sz w:val="28"/>
          <w:szCs w:val="28"/>
        </w:rPr>
        <w:br w:type="page"/>
      </w:r>
    </w:p>
    <w:p w14:paraId="4FBD9FC5" w14:textId="2489807A"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5FAD6858" w14:textId="77777777" w:rsidR="00DA3D20" w:rsidRPr="001F4587" w:rsidRDefault="00DA3D20" w:rsidP="009E33B3">
      <w:pPr>
        <w:keepNext/>
        <w:spacing w:line="360" w:lineRule="auto"/>
        <w:rPr>
          <w:rFonts w:cs="Times New Roman"/>
          <w:noProof/>
          <w:color w:val="000000" w:themeColor="text1"/>
          <w:sz w:val="28"/>
          <w:szCs w:val="28"/>
        </w:rPr>
      </w:pPr>
    </w:p>
    <w:p w14:paraId="38A739A2" w14:textId="56B44F08" w:rsidR="00B64D09" w:rsidRPr="001F4587" w:rsidRDefault="00DA3D20" w:rsidP="0000470A">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5B1902BA" wp14:editId="1C848AA4">
            <wp:extent cx="5187950" cy="5295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r="30190" b="21972"/>
                    <a:stretch/>
                  </pic:blipFill>
                  <pic:spPr bwMode="auto">
                    <a:xfrm>
                      <a:off x="0" y="0"/>
                      <a:ext cx="5188533" cy="5296495"/>
                    </a:xfrm>
                    <a:prstGeom prst="rect">
                      <a:avLst/>
                    </a:prstGeom>
                    <a:noFill/>
                    <a:ln>
                      <a:noFill/>
                    </a:ln>
                    <a:extLst>
                      <a:ext uri="{53640926-AAD7-44D8-BBD7-CCE9431645EC}">
                        <a14:shadowObscured xmlns:a14="http://schemas.microsoft.com/office/drawing/2010/main"/>
                      </a:ext>
                    </a:extLst>
                  </pic:spPr>
                </pic:pic>
              </a:graphicData>
            </a:graphic>
          </wp:inline>
        </w:drawing>
      </w:r>
    </w:p>
    <w:p w14:paraId="025AD95E" w14:textId="147687D5" w:rsidR="0061487F" w:rsidRPr="001F4587" w:rsidRDefault="00B64D09" w:rsidP="006D3ECD">
      <w:pPr>
        <w:pStyle w:val="1hnh"/>
      </w:pPr>
      <w:bookmarkStart w:id="130" w:name="_Toc167906649"/>
      <w:r w:rsidRPr="001F4587">
        <w:t xml:space="preserve">Hình 2. </w:t>
      </w:r>
      <w:fldSimple w:instr=" SEQ Hình_2. \* ARABIC ">
        <w:r w:rsidR="00A56067" w:rsidRPr="001F4587">
          <w:rPr>
            <w:noProof/>
          </w:rPr>
          <w:t>21</w:t>
        </w:r>
      </w:fldSimple>
      <w:r w:rsidRPr="001F4587">
        <w:t xml:space="preserve"> Biểu đồ lớp phân tích use case Đăng ký</w:t>
      </w:r>
      <w:bookmarkEnd w:id="130"/>
    </w:p>
    <w:p w14:paraId="725192A2" w14:textId="22DD04D9" w:rsidR="0061487F" w:rsidRPr="001F4587" w:rsidRDefault="0061487F"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77883F5" wp14:editId="756B376D">
            <wp:extent cx="5940425" cy="95758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957580"/>
                    </a:xfrm>
                    <a:prstGeom prst="rect">
                      <a:avLst/>
                    </a:prstGeom>
                  </pic:spPr>
                </pic:pic>
              </a:graphicData>
            </a:graphic>
          </wp:inline>
        </w:drawing>
      </w:r>
    </w:p>
    <w:p w14:paraId="3E73467E" w14:textId="77777777" w:rsidR="0061487F" w:rsidRPr="001F4587" w:rsidRDefault="0061487F" w:rsidP="0000470A">
      <w:pPr>
        <w:tabs>
          <w:tab w:val="left" w:pos="993"/>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khách hàng đăng kí tài khoản  </w:t>
      </w:r>
    </w:p>
    <w:p w14:paraId="67642112" w14:textId="77777777" w:rsidR="0061487F" w:rsidRPr="001F4587" w:rsidRDefault="0061487F" w:rsidP="00705D3F">
      <w:pPr>
        <w:numPr>
          <w:ilvl w:val="0"/>
          <w:numId w:val="70"/>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07558C74" w14:textId="77777777" w:rsidR="0061487F" w:rsidRPr="001F4587" w:rsidRDefault="0061487F" w:rsidP="00705D3F">
      <w:pPr>
        <w:pStyle w:val="ListParagraph"/>
        <w:numPr>
          <w:ilvl w:val="0"/>
          <w:numId w:val="71"/>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77F9FA9B" w14:textId="77777777" w:rsidR="0061487F" w:rsidRPr="001F4587" w:rsidRDefault="0061487F" w:rsidP="00705D3F">
      <w:pPr>
        <w:numPr>
          <w:ilvl w:val="0"/>
          <w:numId w:val="68"/>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Use case này bắt đầu khi khách hàng kích vào nút “Đăng ký” hệ thống sẽ hiển thị một màn hình cho người dùng nhập các thông tin đăng ký tài khoản.</w:t>
      </w:r>
    </w:p>
    <w:p w14:paraId="4C0FFC8D" w14:textId="77777777" w:rsidR="0061487F" w:rsidRPr="001F4587" w:rsidRDefault="0061487F" w:rsidP="00705D3F">
      <w:pPr>
        <w:numPr>
          <w:ilvl w:val="0"/>
          <w:numId w:val="68"/>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Khách hàng nhập các thông tin theo form mẫu gồm các thông tin: họ tên, tên đăng nhập, email, địa chỉ, mật khẩu, nhập lại mật khẩu và nhấn vào nút “Đăng ký”. Hệ thống sẽ sinh một mã tài khoản mới, tạo một tài khoản với thông tin được nhập trong form vào bảng USER trong cơ sở dữ liệu và hiển thị thông báo đăng ký thành công. Use case kết thúc. </w:t>
      </w:r>
    </w:p>
    <w:p w14:paraId="1C588AF6" w14:textId="77777777" w:rsidR="0061487F" w:rsidRPr="001F4587" w:rsidRDefault="0061487F" w:rsidP="00705D3F">
      <w:pPr>
        <w:numPr>
          <w:ilvl w:val="0"/>
          <w:numId w:val="72"/>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0BD7BBC3" w14:textId="77777777" w:rsidR="0061487F" w:rsidRPr="001F4587" w:rsidRDefault="0061487F" w:rsidP="00705D3F">
      <w:pPr>
        <w:numPr>
          <w:ilvl w:val="0"/>
          <w:numId w:val="6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use case kết thúc.</w:t>
      </w:r>
    </w:p>
    <w:p w14:paraId="6E4AEAC0" w14:textId="77777777" w:rsidR="0061487F" w:rsidRPr="0000470A" w:rsidRDefault="0061487F" w:rsidP="00705D3F">
      <w:pPr>
        <w:numPr>
          <w:ilvl w:val="0"/>
          <w:numId w:val="69"/>
        </w:numPr>
        <w:tabs>
          <w:tab w:val="left" w:pos="993"/>
        </w:tabs>
        <w:spacing w:after="0" w:line="360" w:lineRule="auto"/>
        <w:ind w:left="0" w:firstLine="720"/>
        <w:textAlignment w:val="baseline"/>
        <w:rPr>
          <w:rFonts w:eastAsia="Times New Roman" w:cs="Times New Roman"/>
          <w:b/>
          <w:bCs/>
          <w:color w:val="000000" w:themeColor="text1"/>
          <w:spacing w:val="-6"/>
          <w:kern w:val="0"/>
          <w:sz w:val="28"/>
          <w:szCs w:val="28"/>
          <w14:ligatures w14:val="none"/>
        </w:rPr>
      </w:pPr>
      <w:r w:rsidRPr="0000470A">
        <w:rPr>
          <w:rFonts w:eastAsia="Times New Roman" w:cs="Times New Roman"/>
          <w:color w:val="000000" w:themeColor="text1"/>
          <w:spacing w:val="-6"/>
          <w:kern w:val="0"/>
          <w:sz w:val="28"/>
          <w:szCs w:val="28"/>
          <w14:ligatures w14:val="none"/>
        </w:rPr>
        <w:t>Tại bước 2 trong luồng cơ bản, nếu khách hàng không điền đủ thông tin tại tại các trường trong form hệ thống thông báo “Phải điền đủ thông tin để đăng kí”.</w:t>
      </w:r>
    </w:p>
    <w:p w14:paraId="4B1CA975" w14:textId="77777777" w:rsidR="0061487F" w:rsidRPr="001F4587" w:rsidRDefault="0061487F" w:rsidP="00705D3F">
      <w:pPr>
        <w:numPr>
          <w:ilvl w:val="0"/>
          <w:numId w:val="69"/>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bước 2 trong luồng cơ bản khi mà người dùng nhập tên đăng nhâp trùng với một tên đã có trong bảng USER, hệ thống sẽ hiển thị thông báo lỗi “Tên đăng nhập đã có!” và quay lại bước 2 trong luồng cơ bản.</w:t>
      </w:r>
    </w:p>
    <w:p w14:paraId="259DC1F3" w14:textId="77777777" w:rsidR="0061487F" w:rsidRPr="001F4587" w:rsidRDefault="0061487F" w:rsidP="00705D3F">
      <w:pPr>
        <w:numPr>
          <w:ilvl w:val="0"/>
          <w:numId w:val="73"/>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302655F4" w14:textId="77777777" w:rsidR="0061487F" w:rsidRPr="001F4587" w:rsidRDefault="0061487F"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49BC40D7" w14:textId="77777777" w:rsidR="0061487F" w:rsidRPr="001F4587" w:rsidRDefault="0061487F" w:rsidP="00705D3F">
      <w:pPr>
        <w:numPr>
          <w:ilvl w:val="0"/>
          <w:numId w:val="73"/>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561051B8" w14:textId="77777777" w:rsidR="0061487F" w:rsidRPr="001F4587" w:rsidRDefault="0061487F"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4B1BE2F9" w14:textId="77777777" w:rsidR="0061487F" w:rsidRPr="001F4587" w:rsidRDefault="0061487F" w:rsidP="00705D3F">
      <w:pPr>
        <w:numPr>
          <w:ilvl w:val="0"/>
          <w:numId w:val="73"/>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07DF5037" w14:textId="77777777" w:rsidR="0061487F" w:rsidRPr="001F4587" w:rsidRDefault="0061487F" w:rsidP="0000470A">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Nếu use case kết thúc thành công thì một bản ghi sẽ được thêm vào USER trong cơ sở dữ liệu.</w:t>
      </w:r>
    </w:p>
    <w:p w14:paraId="1D14F4B9" w14:textId="77777777" w:rsidR="0061487F" w:rsidRPr="001F4587" w:rsidRDefault="0061487F" w:rsidP="00705D3F">
      <w:pPr>
        <w:numPr>
          <w:ilvl w:val="0"/>
          <w:numId w:val="73"/>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47FD0D29" w14:textId="77777777" w:rsidR="0061487F" w:rsidRPr="001F4587" w:rsidRDefault="0061487F"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51EEC153" w14:textId="77777777" w:rsidR="0061487F" w:rsidRPr="001F4587" w:rsidRDefault="0061487F" w:rsidP="009E33B3">
      <w:pPr>
        <w:spacing w:line="360" w:lineRule="auto"/>
        <w:rPr>
          <w:rFonts w:cs="Times New Roman"/>
          <w:color w:val="000000" w:themeColor="text1"/>
          <w:sz w:val="28"/>
          <w:szCs w:val="28"/>
        </w:rPr>
      </w:pPr>
    </w:p>
    <w:p w14:paraId="5249D88C" w14:textId="77777777" w:rsidR="0000470A" w:rsidRDefault="0000470A">
      <w:pPr>
        <w:spacing w:line="259" w:lineRule="auto"/>
        <w:jc w:val="left"/>
        <w:rPr>
          <w:rFonts w:eastAsiaTheme="majorEastAsia" w:cs="Times New Roman"/>
          <w:b/>
          <w:iCs/>
          <w:color w:val="000000" w:themeColor="text1"/>
          <w:sz w:val="28"/>
          <w:szCs w:val="28"/>
        </w:rPr>
      </w:pPr>
      <w:r>
        <w:br w:type="page"/>
      </w:r>
    </w:p>
    <w:p w14:paraId="4F7B686A" w14:textId="4C2F6BDD" w:rsidR="004C1733" w:rsidRPr="001F4587" w:rsidRDefault="0061487F" w:rsidP="00705D3F">
      <w:pPr>
        <w:pStyle w:val="Heading4"/>
        <w:numPr>
          <w:ilvl w:val="3"/>
          <w:numId w:val="146"/>
        </w:numPr>
        <w:ind w:left="0" w:firstLine="0"/>
      </w:pPr>
      <w:r w:rsidRPr="001F4587">
        <w:lastRenderedPageBreak/>
        <w:t>Use case Đánh giá sản phẩm</w:t>
      </w:r>
    </w:p>
    <w:p w14:paraId="4C618D7D" w14:textId="77777777"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t>Biểu đồ</w:t>
      </w:r>
      <w:r w:rsidR="0061487F" w:rsidRPr="001F4587">
        <w:rPr>
          <w:rFonts w:cs="Times New Roman"/>
          <w:color w:val="000000" w:themeColor="text1"/>
          <w:sz w:val="28"/>
          <w:szCs w:val="28"/>
        </w:rPr>
        <w:t xml:space="preserve"> trình tự</w:t>
      </w:r>
    </w:p>
    <w:p w14:paraId="557DCC3A" w14:textId="61D9480A" w:rsidR="00B64D09" w:rsidRPr="0000470A" w:rsidRDefault="0061487F" w:rsidP="0000470A">
      <w:pPr>
        <w:keepNext/>
        <w:spacing w:line="360" w:lineRule="auto"/>
        <w:jc w:val="center"/>
        <w:rPr>
          <w:rFonts w:cs="Times New Roman"/>
          <w:color w:val="000000" w:themeColor="text1"/>
          <w:sz w:val="28"/>
          <w:szCs w:val="28"/>
        </w:rPr>
      </w:pPr>
      <w:r w:rsidRPr="001F4587">
        <w:rPr>
          <w:noProof/>
        </w:rPr>
        <w:drawing>
          <wp:inline distT="0" distB="0" distL="0" distR="0" wp14:anchorId="2D3A403E" wp14:editId="2EBF56E0">
            <wp:extent cx="5448050" cy="3835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a:extLst>
                        <a:ext uri="{28A0092B-C50C-407E-A947-70E740481C1C}">
                          <a14:useLocalDpi xmlns:a14="http://schemas.microsoft.com/office/drawing/2010/main" val="0"/>
                        </a:ext>
                      </a:extLst>
                    </a:blip>
                    <a:srcRect t="3012" r="30198" b="37658"/>
                    <a:stretch/>
                  </pic:blipFill>
                  <pic:spPr bwMode="auto">
                    <a:xfrm>
                      <a:off x="0" y="0"/>
                      <a:ext cx="5448301" cy="3835577"/>
                    </a:xfrm>
                    <a:prstGeom prst="rect">
                      <a:avLst/>
                    </a:prstGeom>
                    <a:noFill/>
                    <a:ln>
                      <a:noFill/>
                    </a:ln>
                    <a:extLst>
                      <a:ext uri="{53640926-AAD7-44D8-BBD7-CCE9431645EC}">
                        <a14:shadowObscured xmlns:a14="http://schemas.microsoft.com/office/drawing/2010/main"/>
                      </a:ext>
                    </a:extLst>
                  </pic:spPr>
                </pic:pic>
              </a:graphicData>
            </a:graphic>
          </wp:inline>
        </w:drawing>
      </w:r>
    </w:p>
    <w:p w14:paraId="5610A26A" w14:textId="17954808" w:rsidR="0061487F" w:rsidRPr="001F4587" w:rsidRDefault="00B64D09" w:rsidP="006D3ECD">
      <w:pPr>
        <w:pStyle w:val="1hnh"/>
      </w:pPr>
      <w:bookmarkStart w:id="131" w:name="_Toc167906650"/>
      <w:r w:rsidRPr="001F4587">
        <w:t xml:space="preserve">Hình 2. </w:t>
      </w:r>
      <w:fldSimple w:instr=" SEQ Hình_2. \* ARABIC ">
        <w:r w:rsidR="00A56067" w:rsidRPr="001F4587">
          <w:rPr>
            <w:noProof/>
          </w:rPr>
          <w:t>22</w:t>
        </w:r>
      </w:fldSimple>
      <w:r w:rsidRPr="001F4587">
        <w:t>: Biểu đồ trình tự use case Đánh giá sản phẩm</w:t>
      </w:r>
      <w:bookmarkEnd w:id="131"/>
    </w:p>
    <w:p w14:paraId="052A466E" w14:textId="77777777" w:rsidR="0000470A" w:rsidRDefault="0000470A">
      <w:pPr>
        <w:spacing w:line="259" w:lineRule="auto"/>
        <w:jc w:val="left"/>
        <w:rPr>
          <w:rFonts w:cs="Times New Roman"/>
          <w:color w:val="000000" w:themeColor="text1"/>
          <w:sz w:val="28"/>
          <w:szCs w:val="28"/>
        </w:rPr>
      </w:pPr>
      <w:r>
        <w:rPr>
          <w:rFonts w:cs="Times New Roman"/>
          <w:color w:val="000000" w:themeColor="text1"/>
          <w:sz w:val="28"/>
          <w:szCs w:val="28"/>
        </w:rPr>
        <w:br w:type="page"/>
      </w:r>
    </w:p>
    <w:p w14:paraId="57339213" w14:textId="634C6778"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7077CD5F" w14:textId="376475A5" w:rsidR="00B64D09" w:rsidRPr="001F4587" w:rsidRDefault="0061487F" w:rsidP="0000470A">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7D74ACBB" wp14:editId="00138E94">
            <wp:extent cx="4817588"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val="0"/>
                        </a:ext>
                      </a:extLst>
                    </a:blip>
                    <a:srcRect l="855" t="2298" r="26455" b="36628"/>
                    <a:stretch/>
                  </pic:blipFill>
                  <pic:spPr bwMode="auto">
                    <a:xfrm>
                      <a:off x="0" y="0"/>
                      <a:ext cx="4864450" cy="3693178"/>
                    </a:xfrm>
                    <a:prstGeom prst="rect">
                      <a:avLst/>
                    </a:prstGeom>
                    <a:noFill/>
                    <a:ln>
                      <a:noFill/>
                    </a:ln>
                    <a:extLst>
                      <a:ext uri="{53640926-AAD7-44D8-BBD7-CCE9431645EC}">
                        <a14:shadowObscured xmlns:a14="http://schemas.microsoft.com/office/drawing/2010/main"/>
                      </a:ext>
                    </a:extLst>
                  </pic:spPr>
                </pic:pic>
              </a:graphicData>
            </a:graphic>
          </wp:inline>
        </w:drawing>
      </w:r>
    </w:p>
    <w:p w14:paraId="3F0EB9FC" w14:textId="7B08F8FC" w:rsidR="0061487F" w:rsidRPr="001F4587" w:rsidRDefault="00B64D09" w:rsidP="006D3ECD">
      <w:pPr>
        <w:pStyle w:val="1hnh"/>
      </w:pPr>
      <w:bookmarkStart w:id="132" w:name="_Toc167906651"/>
      <w:r w:rsidRPr="001F4587">
        <w:t xml:space="preserve">Hình 2. </w:t>
      </w:r>
      <w:fldSimple w:instr=" SEQ Hình_2. \* ARABIC ">
        <w:r w:rsidR="00A56067" w:rsidRPr="001F4587">
          <w:rPr>
            <w:noProof/>
          </w:rPr>
          <w:t>23</w:t>
        </w:r>
      </w:fldSimple>
      <w:r w:rsidRPr="001F4587">
        <w:t xml:space="preserve"> Biểu đồ lớp phân tích use case Đánh giá sản phẩm</w:t>
      </w:r>
      <w:bookmarkEnd w:id="132"/>
    </w:p>
    <w:p w14:paraId="3301D7C8" w14:textId="1C6B047D" w:rsidR="0061487F" w:rsidRPr="001F4587" w:rsidRDefault="0061487F"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95174FF" wp14:editId="15021B14">
            <wp:extent cx="5940425" cy="118300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183005"/>
                    </a:xfrm>
                    <a:prstGeom prst="rect">
                      <a:avLst/>
                    </a:prstGeom>
                  </pic:spPr>
                </pic:pic>
              </a:graphicData>
            </a:graphic>
          </wp:inline>
        </w:drawing>
      </w:r>
    </w:p>
    <w:p w14:paraId="68BFE853" w14:textId="77777777" w:rsidR="0061487F" w:rsidRPr="001F4587" w:rsidRDefault="0061487F" w:rsidP="0000470A">
      <w:pPr>
        <w:tabs>
          <w:tab w:val="left" w:pos="851"/>
        </w:tabs>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khách hàng xem thông tin lịch sử mua hàng</w:t>
      </w:r>
    </w:p>
    <w:p w14:paraId="25409BBC" w14:textId="77777777" w:rsidR="0061487F" w:rsidRPr="001F4587" w:rsidRDefault="0061487F" w:rsidP="00705D3F">
      <w:pPr>
        <w:numPr>
          <w:ilvl w:val="0"/>
          <w:numId w:val="74"/>
        </w:numPr>
        <w:tabs>
          <w:tab w:val="left" w:pos="851"/>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3AA33E22" w14:textId="77777777" w:rsidR="0061487F" w:rsidRPr="001F4587" w:rsidRDefault="0061487F" w:rsidP="00705D3F">
      <w:pPr>
        <w:numPr>
          <w:ilvl w:val="0"/>
          <w:numId w:val="75"/>
        </w:numPr>
        <w:tabs>
          <w:tab w:val="left" w:pos="851"/>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23937917" w14:textId="77777777" w:rsidR="0061487F" w:rsidRPr="001F4587" w:rsidRDefault="0061487F" w:rsidP="00705D3F">
      <w:pPr>
        <w:pStyle w:val="ListParagraph"/>
        <w:numPr>
          <w:ilvl w:val="0"/>
          <w:numId w:val="76"/>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Use case này bắt đầu khi khách hàng kích chuột vào nút “Đánh giá ngay” trên màn hình, hệ thống hiển thị form đánh giá đơn hàng bao gồm:Trạng thái, họ tên ở bảng DANHGIA và hiển thị lên màn hình.</w:t>
      </w:r>
    </w:p>
    <w:p w14:paraId="6B993FEB" w14:textId="77777777" w:rsidR="0061487F" w:rsidRPr="001F4587" w:rsidRDefault="0061487F" w:rsidP="00705D3F">
      <w:pPr>
        <w:pStyle w:val="ListParagraph"/>
        <w:numPr>
          <w:ilvl w:val="0"/>
          <w:numId w:val="76"/>
        </w:numPr>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Khi khách hàng nhập đủ thông tin vào form đánh giá và click nút đánh giá. Đánh giá của khách hàng sẽ được lưu</w:t>
      </w:r>
    </w:p>
    <w:p w14:paraId="71360F08" w14:textId="77777777" w:rsidR="0061487F" w:rsidRPr="001F4587" w:rsidRDefault="0061487F" w:rsidP="00705D3F">
      <w:pPr>
        <w:pStyle w:val="ListParagraph"/>
        <w:numPr>
          <w:ilvl w:val="1"/>
          <w:numId w:val="31"/>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41EB9F11" w14:textId="77777777" w:rsidR="0061487F" w:rsidRPr="001F4587" w:rsidRDefault="0061487F" w:rsidP="00705D3F">
      <w:pPr>
        <w:numPr>
          <w:ilvl w:val="0"/>
          <w:numId w:val="77"/>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07421E14" w14:textId="77777777" w:rsidR="0061487F" w:rsidRPr="001F4587" w:rsidRDefault="0061487F" w:rsidP="0000470A">
      <w:pPr>
        <w:tabs>
          <w:tab w:val="left" w:pos="851"/>
        </w:tabs>
        <w:spacing w:after="0" w:line="360" w:lineRule="auto"/>
        <w:ind w:firstLine="720"/>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 xml:space="preserve">Tại bất kỳ thời </w:t>
      </w:r>
      <w:r w:rsidRPr="001F4587">
        <w:rPr>
          <w:rFonts w:cs="Times New Roman"/>
          <w:color w:val="000000" w:themeColor="text1"/>
          <w:sz w:val="28"/>
          <w:szCs w:val="28"/>
        </w:rPr>
        <w:t>điểm nào trong quá trình thực hiện use case nếu không kết nối được với cơ sở dữ liệu thì hệ thống sẽ hiển thị một thông báo lỗi và</w:t>
      </w:r>
      <w:r w:rsidRPr="001F4587">
        <w:rPr>
          <w:rFonts w:eastAsia="Times New Roman" w:cs="Times New Roman"/>
          <w:color w:val="000000" w:themeColor="text1"/>
          <w:kern w:val="0"/>
          <w:sz w:val="28"/>
          <w:szCs w:val="28"/>
          <w14:ligatures w14:val="none"/>
        </w:rPr>
        <w:t> </w:t>
      </w:r>
    </w:p>
    <w:p w14:paraId="0E88A303" w14:textId="77777777" w:rsidR="0061487F" w:rsidRPr="001F4587" w:rsidRDefault="0061487F" w:rsidP="0000470A">
      <w:pPr>
        <w:tabs>
          <w:tab w:val="left" w:pos="851"/>
        </w:tabs>
        <w:spacing w:after="0" w:line="360" w:lineRule="auto"/>
        <w:ind w:firstLine="720"/>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2AE250FB" w14:textId="77777777" w:rsidR="0061487F" w:rsidRPr="001F4587" w:rsidRDefault="0061487F" w:rsidP="00705D3F">
      <w:pPr>
        <w:numPr>
          <w:ilvl w:val="0"/>
          <w:numId w:val="78"/>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47496B13" w14:textId="77777777" w:rsidR="0061487F" w:rsidRPr="001F4587" w:rsidRDefault="0061487F" w:rsidP="0000470A">
      <w:pPr>
        <w:pStyle w:val="ListParagraph"/>
        <w:tabs>
          <w:tab w:val="left" w:pos="851"/>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669D9317" w14:textId="77777777" w:rsidR="0061487F" w:rsidRPr="001F4587" w:rsidRDefault="0061487F" w:rsidP="00705D3F">
      <w:pPr>
        <w:numPr>
          <w:ilvl w:val="0"/>
          <w:numId w:val="78"/>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4620B55E" w14:textId="77777777" w:rsidR="0061487F" w:rsidRPr="001F4587" w:rsidRDefault="0061487F" w:rsidP="0000470A">
      <w:pPr>
        <w:pStyle w:val="ListParagraph"/>
        <w:tabs>
          <w:tab w:val="left" w:pos="851"/>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dùng phải đăng nhập vào hệ thống</w:t>
      </w:r>
    </w:p>
    <w:p w14:paraId="6FDAB315" w14:textId="77777777" w:rsidR="0061487F" w:rsidRPr="001F4587" w:rsidRDefault="0061487F" w:rsidP="00705D3F">
      <w:pPr>
        <w:numPr>
          <w:ilvl w:val="0"/>
          <w:numId w:val="78"/>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341527F6" w14:textId="77777777" w:rsidR="0061487F" w:rsidRPr="001F4587" w:rsidRDefault="0061487F" w:rsidP="0000470A">
      <w:pPr>
        <w:pStyle w:val="ListParagraph"/>
        <w:tabs>
          <w:tab w:val="left" w:pos="851"/>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2AAAE19C" w14:textId="77777777" w:rsidR="0061487F" w:rsidRPr="001F4587" w:rsidRDefault="0061487F" w:rsidP="00705D3F">
      <w:pPr>
        <w:numPr>
          <w:ilvl w:val="0"/>
          <w:numId w:val="78"/>
        </w:numPr>
        <w:tabs>
          <w:tab w:val="left" w:pos="851"/>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789DDDF5" w14:textId="77777777" w:rsidR="0061487F" w:rsidRPr="001F4587" w:rsidRDefault="0061487F" w:rsidP="0000470A">
      <w:pPr>
        <w:pStyle w:val="ListParagraph"/>
        <w:tabs>
          <w:tab w:val="left" w:pos="851"/>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77046CC9" w14:textId="77777777" w:rsidR="0000470A" w:rsidRDefault="0000470A">
      <w:pPr>
        <w:spacing w:line="259" w:lineRule="auto"/>
        <w:jc w:val="left"/>
        <w:rPr>
          <w:rFonts w:eastAsiaTheme="majorEastAsia" w:cs="Times New Roman"/>
          <w:b/>
          <w:iCs/>
          <w:color w:val="000000" w:themeColor="text1"/>
          <w:sz w:val="28"/>
          <w:szCs w:val="28"/>
        </w:rPr>
      </w:pPr>
      <w:r>
        <w:br w:type="page"/>
      </w:r>
    </w:p>
    <w:p w14:paraId="5B58FA5C" w14:textId="53296B41" w:rsidR="004C1733" w:rsidRPr="001F4587" w:rsidRDefault="0061487F" w:rsidP="00705D3F">
      <w:pPr>
        <w:pStyle w:val="Heading4"/>
        <w:numPr>
          <w:ilvl w:val="3"/>
          <w:numId w:val="146"/>
        </w:numPr>
        <w:ind w:left="0" w:firstLine="0"/>
      </w:pPr>
      <w:r w:rsidRPr="001F4587">
        <w:lastRenderedPageBreak/>
        <w:t>Use case Quản lý giỏ hàng</w:t>
      </w:r>
    </w:p>
    <w:p w14:paraId="2143CC63" w14:textId="77777777" w:rsidR="0000470A" w:rsidRDefault="004C1733" w:rsidP="00705D3F">
      <w:pPr>
        <w:pStyle w:val="ListParagraph"/>
        <w:keepNext/>
        <w:numPr>
          <w:ilvl w:val="0"/>
          <w:numId w:val="21"/>
        </w:numPr>
        <w:spacing w:line="360" w:lineRule="auto"/>
        <w:rPr>
          <w:rFonts w:cs="Times New Roman"/>
          <w:color w:val="000000" w:themeColor="text1"/>
          <w:sz w:val="28"/>
          <w:szCs w:val="28"/>
        </w:rPr>
      </w:pPr>
      <w:r w:rsidRPr="0000470A">
        <w:rPr>
          <w:rFonts w:cs="Times New Roman"/>
          <w:color w:val="000000" w:themeColor="text1"/>
          <w:sz w:val="28"/>
          <w:szCs w:val="28"/>
        </w:rPr>
        <w:t>Biểu đồ</w:t>
      </w:r>
      <w:r w:rsidR="0061487F" w:rsidRPr="0000470A">
        <w:rPr>
          <w:rFonts w:cs="Times New Roman"/>
          <w:color w:val="000000" w:themeColor="text1"/>
          <w:sz w:val="28"/>
          <w:szCs w:val="28"/>
        </w:rPr>
        <w:t xml:space="preserve"> trình tự</w:t>
      </w:r>
    </w:p>
    <w:p w14:paraId="5AF673E2" w14:textId="4104A3DE" w:rsidR="00B64D09" w:rsidRPr="0000470A" w:rsidRDefault="00DA3D20" w:rsidP="0000470A">
      <w:pPr>
        <w:keepNext/>
        <w:spacing w:line="360" w:lineRule="auto"/>
        <w:jc w:val="center"/>
        <w:rPr>
          <w:rFonts w:cs="Times New Roman"/>
          <w:color w:val="000000" w:themeColor="text1"/>
          <w:sz w:val="28"/>
          <w:szCs w:val="28"/>
        </w:rPr>
      </w:pPr>
      <w:r w:rsidRPr="001F4587">
        <w:rPr>
          <w:noProof/>
        </w:rPr>
        <w:drawing>
          <wp:inline distT="0" distB="0" distL="0" distR="0" wp14:anchorId="1E9CFBA9" wp14:editId="1A9EF043">
            <wp:extent cx="5302250" cy="693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7309" b="30258"/>
                    <a:stretch/>
                  </pic:blipFill>
                  <pic:spPr bwMode="auto">
                    <a:xfrm>
                      <a:off x="0" y="0"/>
                      <a:ext cx="5302486" cy="6934509"/>
                    </a:xfrm>
                    <a:prstGeom prst="rect">
                      <a:avLst/>
                    </a:prstGeom>
                    <a:noFill/>
                    <a:ln>
                      <a:noFill/>
                    </a:ln>
                    <a:extLst>
                      <a:ext uri="{53640926-AAD7-44D8-BBD7-CCE9431645EC}">
                        <a14:shadowObscured xmlns:a14="http://schemas.microsoft.com/office/drawing/2010/main"/>
                      </a:ext>
                    </a:extLst>
                  </pic:spPr>
                </pic:pic>
              </a:graphicData>
            </a:graphic>
          </wp:inline>
        </w:drawing>
      </w:r>
    </w:p>
    <w:p w14:paraId="3BC89EB6" w14:textId="5A48F89F" w:rsidR="0061487F" w:rsidRPr="001F4587" w:rsidRDefault="00B64D09" w:rsidP="006D3ECD">
      <w:pPr>
        <w:pStyle w:val="1hnh"/>
      </w:pPr>
      <w:bookmarkStart w:id="133" w:name="_Toc167906652"/>
      <w:r w:rsidRPr="001F4587">
        <w:t xml:space="preserve">Hình 2. </w:t>
      </w:r>
      <w:fldSimple w:instr=" SEQ Hình_2. \* ARABIC ">
        <w:r w:rsidR="00A56067" w:rsidRPr="001F4587">
          <w:rPr>
            <w:noProof/>
          </w:rPr>
          <w:t>24</w:t>
        </w:r>
      </w:fldSimple>
      <w:r w:rsidRPr="001F4587">
        <w:t xml:space="preserve"> Biểu đồ trình tự use case Quản lý giỏ hàng</w:t>
      </w:r>
      <w:bookmarkEnd w:id="133"/>
    </w:p>
    <w:p w14:paraId="18316EDF" w14:textId="77777777" w:rsidR="0000470A" w:rsidRDefault="0000470A">
      <w:pPr>
        <w:spacing w:line="259" w:lineRule="auto"/>
        <w:jc w:val="left"/>
        <w:rPr>
          <w:rFonts w:cs="Times New Roman"/>
          <w:color w:val="000000" w:themeColor="text1"/>
          <w:sz w:val="28"/>
          <w:szCs w:val="28"/>
        </w:rPr>
      </w:pPr>
      <w:r>
        <w:rPr>
          <w:rFonts w:cs="Times New Roman"/>
          <w:color w:val="000000" w:themeColor="text1"/>
          <w:sz w:val="28"/>
          <w:szCs w:val="28"/>
        </w:rPr>
        <w:br w:type="page"/>
      </w:r>
    </w:p>
    <w:p w14:paraId="1A7D7E64" w14:textId="71384EBC"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3CE84FE0" w14:textId="77777777" w:rsidR="00DA3D20" w:rsidRPr="001F4587" w:rsidRDefault="00DA3D20" w:rsidP="009E33B3">
      <w:pPr>
        <w:keepNext/>
        <w:spacing w:line="360" w:lineRule="auto"/>
        <w:rPr>
          <w:rFonts w:cs="Times New Roman"/>
          <w:noProof/>
          <w:color w:val="000000" w:themeColor="text1"/>
          <w:sz w:val="28"/>
          <w:szCs w:val="28"/>
        </w:rPr>
      </w:pPr>
    </w:p>
    <w:p w14:paraId="5B6686BC" w14:textId="7D21C388" w:rsidR="00B64D09" w:rsidRPr="001F4587" w:rsidRDefault="00DA3D20" w:rsidP="0000470A">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C67662C" wp14:editId="2313232B">
            <wp:extent cx="5708650" cy="49593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a:extLst>
                        <a:ext uri="{28A0092B-C50C-407E-A947-70E740481C1C}">
                          <a14:useLocalDpi xmlns:a14="http://schemas.microsoft.com/office/drawing/2010/main" val="0"/>
                        </a:ext>
                      </a:extLst>
                    </a:blip>
                    <a:srcRect r="27199" b="33341"/>
                    <a:stretch/>
                  </pic:blipFill>
                  <pic:spPr bwMode="auto">
                    <a:xfrm>
                      <a:off x="0" y="0"/>
                      <a:ext cx="5709154" cy="4959788"/>
                    </a:xfrm>
                    <a:prstGeom prst="rect">
                      <a:avLst/>
                    </a:prstGeom>
                    <a:noFill/>
                    <a:ln>
                      <a:noFill/>
                    </a:ln>
                    <a:extLst>
                      <a:ext uri="{53640926-AAD7-44D8-BBD7-CCE9431645EC}">
                        <a14:shadowObscured xmlns:a14="http://schemas.microsoft.com/office/drawing/2010/main"/>
                      </a:ext>
                    </a:extLst>
                  </pic:spPr>
                </pic:pic>
              </a:graphicData>
            </a:graphic>
          </wp:inline>
        </w:drawing>
      </w:r>
    </w:p>
    <w:p w14:paraId="074BD449" w14:textId="189C5513" w:rsidR="00F061F7" w:rsidRPr="001F4587" w:rsidRDefault="00B64D09" w:rsidP="006D3ECD">
      <w:pPr>
        <w:pStyle w:val="1hnh"/>
      </w:pPr>
      <w:bookmarkStart w:id="134" w:name="_Toc167906653"/>
      <w:r w:rsidRPr="001F4587">
        <w:t xml:space="preserve">Hình 2. </w:t>
      </w:r>
      <w:fldSimple w:instr=" SEQ Hình_2. \* ARABIC ">
        <w:r w:rsidR="00A56067" w:rsidRPr="001F4587">
          <w:rPr>
            <w:noProof/>
          </w:rPr>
          <w:t>25</w:t>
        </w:r>
      </w:fldSimple>
      <w:r w:rsidRPr="001F4587">
        <w:t xml:space="preserve"> Biểu đồ lớp phân tích use case Quản lý giỏ hàng</w:t>
      </w:r>
      <w:bookmarkEnd w:id="134"/>
    </w:p>
    <w:p w14:paraId="031B9CE9" w14:textId="39A010FF" w:rsidR="00F061F7" w:rsidRPr="001F4587" w:rsidRDefault="00F061F7"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C77E371" wp14:editId="0E5D2ECF">
            <wp:extent cx="5940425" cy="109093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090930"/>
                    </a:xfrm>
                    <a:prstGeom prst="rect">
                      <a:avLst/>
                    </a:prstGeom>
                  </pic:spPr>
                </pic:pic>
              </a:graphicData>
            </a:graphic>
          </wp:inline>
        </w:drawing>
      </w:r>
    </w:p>
    <w:p w14:paraId="555F4673" w14:textId="77777777" w:rsidR="00F061F7" w:rsidRPr="001F4587" w:rsidRDefault="00F061F7" w:rsidP="0000470A">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khách hàng xem, cập nhật số lượng, xoá sản phẩm trong giỏ hàng giỏ hàng</w:t>
      </w:r>
    </w:p>
    <w:p w14:paraId="431E7F46" w14:textId="77777777" w:rsidR="00F061F7" w:rsidRPr="001F4587" w:rsidRDefault="00F061F7" w:rsidP="00705D3F">
      <w:pPr>
        <w:numPr>
          <w:ilvl w:val="0"/>
          <w:numId w:val="81"/>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04057494" w14:textId="77777777" w:rsidR="00F061F7" w:rsidRPr="001F4587" w:rsidRDefault="00F061F7" w:rsidP="00705D3F">
      <w:pPr>
        <w:numPr>
          <w:ilvl w:val="0"/>
          <w:numId w:val="82"/>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60560491" w14:textId="77777777" w:rsidR="00F061F7" w:rsidRPr="001F4587" w:rsidRDefault="00F061F7" w:rsidP="00705D3F">
      <w:pPr>
        <w:pStyle w:val="ListParagraph"/>
        <w:numPr>
          <w:ilvl w:val="0"/>
          <w:numId w:val="79"/>
        </w:numPr>
        <w:tabs>
          <w:tab w:val="clear" w:pos="720"/>
          <w:tab w:val="left" w:pos="993"/>
          <w:tab w:val="num" w:pos="1080"/>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Use case này bắt đầu khi khách hàng kích chuột vào nút “Giỏ hàng”, hệ thống sẽ lấy thông tin đơn hàng bao gồm: Tên sản phẩm, hình ảnh ở bảng SANPHAM và giá, số lượng ở bảng GIOHANG rồi hiển thị lên màn hình.</w:t>
      </w:r>
    </w:p>
    <w:p w14:paraId="5EFA0E5C" w14:textId="77777777" w:rsidR="00F061F7" w:rsidRPr="001F4587" w:rsidRDefault="00F061F7" w:rsidP="00705D3F">
      <w:pPr>
        <w:pStyle w:val="ListParagraph"/>
        <w:numPr>
          <w:ilvl w:val="0"/>
          <w:numId w:val="79"/>
        </w:numPr>
        <w:tabs>
          <w:tab w:val="clear" w:pos="720"/>
          <w:tab w:val="left" w:pos="993"/>
          <w:tab w:val="num" w:pos="1080"/>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Khi khách kích vào nút “Xoá” trên mỗi dòng sản phẩm. Hệ thống sẽ xoá sản phẩm khỏi giỏ hàng.</w:t>
      </w:r>
    </w:p>
    <w:p w14:paraId="3A05B78A" w14:textId="77777777" w:rsidR="00F061F7" w:rsidRPr="001F4587" w:rsidRDefault="00F061F7" w:rsidP="0000470A">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085EF3FD" w14:textId="77777777" w:rsidR="00F061F7" w:rsidRPr="001F4587" w:rsidRDefault="00F061F7" w:rsidP="00705D3F">
      <w:pPr>
        <w:numPr>
          <w:ilvl w:val="0"/>
          <w:numId w:val="83"/>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3DC2F5FF" w14:textId="77777777" w:rsidR="00F061F7" w:rsidRPr="0000470A" w:rsidRDefault="00F061F7" w:rsidP="00705D3F">
      <w:pPr>
        <w:numPr>
          <w:ilvl w:val="0"/>
          <w:numId w:val="80"/>
        </w:numPr>
        <w:tabs>
          <w:tab w:val="left" w:pos="993"/>
        </w:tabs>
        <w:spacing w:after="0" w:line="360" w:lineRule="auto"/>
        <w:ind w:left="0" w:firstLine="720"/>
        <w:textAlignment w:val="baseline"/>
        <w:rPr>
          <w:rFonts w:eastAsia="Times New Roman" w:cs="Times New Roman"/>
          <w:color w:val="000000" w:themeColor="text1"/>
          <w:spacing w:val="-6"/>
          <w:kern w:val="0"/>
          <w:sz w:val="28"/>
          <w:szCs w:val="28"/>
          <w14:ligatures w14:val="none"/>
        </w:rPr>
      </w:pPr>
      <w:r w:rsidRPr="0000470A">
        <w:rPr>
          <w:rFonts w:eastAsia="Times New Roman" w:cs="Times New Roman"/>
          <w:color w:val="000000" w:themeColor="text1"/>
          <w:spacing w:val="-6"/>
          <w:kern w:val="0"/>
          <w:sz w:val="28"/>
          <w:szCs w:val="28"/>
          <w14:ligatures w14:val="none"/>
        </w:rPr>
        <w:t>Tại bước 1 trong luồng cơ bản nếu không có bản ghi nào trong bảng GIOHANG thì hệ thống sẽ thông báo "Chưa có sản phẩm nào" và use case kết thúc.</w:t>
      </w:r>
    </w:p>
    <w:p w14:paraId="7B63FD3E" w14:textId="77777777" w:rsidR="00F061F7" w:rsidRPr="001F4587" w:rsidRDefault="00F061F7" w:rsidP="00705D3F">
      <w:pPr>
        <w:pStyle w:val="ListParagraph"/>
        <w:numPr>
          <w:ilvl w:val="0"/>
          <w:numId w:val="80"/>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“Không kết nối được hệ thống cơ sở dữ liệu" và use case kết thúc.</w:t>
      </w:r>
    </w:p>
    <w:p w14:paraId="45F729E9" w14:textId="77777777" w:rsidR="00F061F7" w:rsidRPr="001F4587" w:rsidRDefault="00F061F7" w:rsidP="00705D3F">
      <w:pPr>
        <w:numPr>
          <w:ilvl w:val="0"/>
          <w:numId w:val="84"/>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360FA92F" w14:textId="77777777" w:rsidR="00F061F7" w:rsidRPr="001F4587" w:rsidRDefault="00F061F7"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11DA4C3D" w14:textId="77777777" w:rsidR="00F061F7" w:rsidRPr="001F4587" w:rsidRDefault="00F061F7" w:rsidP="00705D3F">
      <w:pPr>
        <w:numPr>
          <w:ilvl w:val="0"/>
          <w:numId w:val="84"/>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7EAB83AB" w14:textId="77777777" w:rsidR="00F061F7" w:rsidRPr="001F4587" w:rsidRDefault="00F061F7"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Khách hàng phải đăng nhập trước khi thực hiện use case này.</w:t>
      </w:r>
    </w:p>
    <w:p w14:paraId="14E72A37" w14:textId="77777777" w:rsidR="00F061F7" w:rsidRPr="001F4587" w:rsidRDefault="00F061F7" w:rsidP="00705D3F">
      <w:pPr>
        <w:numPr>
          <w:ilvl w:val="0"/>
          <w:numId w:val="84"/>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034B3376" w14:textId="77777777" w:rsidR="00F061F7" w:rsidRPr="001F4587" w:rsidRDefault="00F061F7"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Nếu use case kết thúc thành công thì thông tin về giỏ hàng sẽ cập nhật trong cơ sở dữ liệu</w:t>
      </w:r>
    </w:p>
    <w:p w14:paraId="7701E12C" w14:textId="77777777" w:rsidR="00F061F7" w:rsidRPr="001F4587" w:rsidRDefault="00F061F7" w:rsidP="00705D3F">
      <w:pPr>
        <w:numPr>
          <w:ilvl w:val="0"/>
          <w:numId w:val="84"/>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1E2854BE" w14:textId="77777777" w:rsidR="00F061F7" w:rsidRPr="001F4587" w:rsidRDefault="00F061F7"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 </w:t>
      </w:r>
    </w:p>
    <w:p w14:paraId="605A612F" w14:textId="77777777" w:rsidR="0000470A" w:rsidRDefault="0000470A">
      <w:pPr>
        <w:spacing w:line="259" w:lineRule="auto"/>
        <w:jc w:val="left"/>
        <w:rPr>
          <w:rFonts w:eastAsiaTheme="majorEastAsia" w:cs="Times New Roman"/>
          <w:b/>
          <w:iCs/>
          <w:color w:val="000000" w:themeColor="text1"/>
          <w:sz w:val="28"/>
          <w:szCs w:val="28"/>
        </w:rPr>
      </w:pPr>
      <w:r>
        <w:br w:type="page"/>
      </w:r>
    </w:p>
    <w:p w14:paraId="0C47BBE4" w14:textId="6DC0248D" w:rsidR="004C1733" w:rsidRPr="001F4587" w:rsidRDefault="00F061F7" w:rsidP="00705D3F">
      <w:pPr>
        <w:pStyle w:val="Heading4"/>
        <w:numPr>
          <w:ilvl w:val="3"/>
          <w:numId w:val="146"/>
        </w:numPr>
        <w:ind w:left="0" w:firstLine="0"/>
      </w:pPr>
      <w:r w:rsidRPr="001F4587">
        <w:lastRenderedPageBreak/>
        <w:t>Use case Huỷ đơn hàng</w:t>
      </w:r>
      <w:r w:rsidR="004C1733" w:rsidRPr="001F4587">
        <w:t xml:space="preserve"> </w:t>
      </w:r>
    </w:p>
    <w:p w14:paraId="36FFDC84" w14:textId="77777777"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t>Biểu đồ</w:t>
      </w:r>
      <w:r w:rsidR="00F061F7" w:rsidRPr="001F4587">
        <w:rPr>
          <w:rFonts w:cs="Times New Roman"/>
          <w:color w:val="000000" w:themeColor="text1"/>
          <w:sz w:val="28"/>
          <w:szCs w:val="28"/>
        </w:rPr>
        <w:t xml:space="preserve"> trình tự</w:t>
      </w:r>
    </w:p>
    <w:p w14:paraId="10BB80C2" w14:textId="58E3F393" w:rsidR="001D4A37" w:rsidRPr="001F4587" w:rsidRDefault="00DA3D20" w:rsidP="0000470A">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8BB740F" wp14:editId="3081CF9F">
            <wp:extent cx="5257800" cy="5721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r="31908" b="27470"/>
                    <a:stretch/>
                  </pic:blipFill>
                  <pic:spPr bwMode="auto">
                    <a:xfrm>
                      <a:off x="0" y="0"/>
                      <a:ext cx="5257809" cy="5721360"/>
                    </a:xfrm>
                    <a:prstGeom prst="rect">
                      <a:avLst/>
                    </a:prstGeom>
                    <a:noFill/>
                    <a:ln>
                      <a:noFill/>
                    </a:ln>
                    <a:extLst>
                      <a:ext uri="{53640926-AAD7-44D8-BBD7-CCE9431645EC}">
                        <a14:shadowObscured xmlns:a14="http://schemas.microsoft.com/office/drawing/2010/main"/>
                      </a:ext>
                    </a:extLst>
                  </pic:spPr>
                </pic:pic>
              </a:graphicData>
            </a:graphic>
          </wp:inline>
        </w:drawing>
      </w:r>
    </w:p>
    <w:p w14:paraId="04474CED" w14:textId="02EC13FD" w:rsidR="00B64D09" w:rsidRPr="001F4587" w:rsidRDefault="001D4A37" w:rsidP="006D3ECD">
      <w:pPr>
        <w:pStyle w:val="1hnh"/>
      </w:pPr>
      <w:bookmarkStart w:id="135" w:name="_Toc167906654"/>
      <w:r w:rsidRPr="001F4587">
        <w:t xml:space="preserve">Hình 2. </w:t>
      </w:r>
      <w:fldSimple w:instr=" SEQ Hình_2. \* ARABIC ">
        <w:r w:rsidR="00A56067" w:rsidRPr="001F4587">
          <w:rPr>
            <w:noProof/>
          </w:rPr>
          <w:t>26</w:t>
        </w:r>
      </w:fldSimple>
      <w:r w:rsidRPr="001F4587">
        <w:t xml:space="preserve"> Biểu đồ trình tự use case Huỷ đơn hàng</w:t>
      </w:r>
      <w:bookmarkEnd w:id="135"/>
    </w:p>
    <w:p w14:paraId="25C654D1" w14:textId="77777777" w:rsidR="0000470A" w:rsidRDefault="0000470A">
      <w:pPr>
        <w:spacing w:line="259" w:lineRule="auto"/>
        <w:jc w:val="left"/>
        <w:rPr>
          <w:rFonts w:cs="Times New Roman"/>
          <w:color w:val="000000" w:themeColor="text1"/>
          <w:sz w:val="28"/>
          <w:szCs w:val="28"/>
        </w:rPr>
      </w:pPr>
      <w:r>
        <w:rPr>
          <w:rFonts w:cs="Times New Roman"/>
          <w:color w:val="000000" w:themeColor="text1"/>
          <w:sz w:val="28"/>
          <w:szCs w:val="28"/>
        </w:rPr>
        <w:br w:type="page"/>
      </w:r>
    </w:p>
    <w:p w14:paraId="3E5EC749" w14:textId="064F2836"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55101548" w14:textId="25A7181E" w:rsidR="001D4A37" w:rsidRPr="001F4587" w:rsidRDefault="00DA3D20"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3B42AADA" wp14:editId="1513732C">
            <wp:extent cx="5359400" cy="4229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1">
                      <a:extLst>
                        <a:ext uri="{28A0092B-C50C-407E-A947-70E740481C1C}">
                          <a14:useLocalDpi xmlns:a14="http://schemas.microsoft.com/office/drawing/2010/main" val="0"/>
                        </a:ext>
                      </a:extLst>
                    </a:blip>
                    <a:srcRect r="32437" b="24694"/>
                    <a:stretch/>
                  </pic:blipFill>
                  <pic:spPr bwMode="auto">
                    <a:xfrm>
                      <a:off x="0" y="0"/>
                      <a:ext cx="5359838" cy="4229446"/>
                    </a:xfrm>
                    <a:prstGeom prst="rect">
                      <a:avLst/>
                    </a:prstGeom>
                    <a:noFill/>
                    <a:ln>
                      <a:noFill/>
                    </a:ln>
                    <a:extLst>
                      <a:ext uri="{53640926-AAD7-44D8-BBD7-CCE9431645EC}">
                        <a14:shadowObscured xmlns:a14="http://schemas.microsoft.com/office/drawing/2010/main"/>
                      </a:ext>
                    </a:extLst>
                  </pic:spPr>
                </pic:pic>
              </a:graphicData>
            </a:graphic>
          </wp:inline>
        </w:drawing>
      </w:r>
    </w:p>
    <w:p w14:paraId="650D5C39" w14:textId="4F021E49" w:rsidR="00F061F7" w:rsidRPr="001F4587" w:rsidRDefault="001D4A37" w:rsidP="006D3ECD">
      <w:pPr>
        <w:pStyle w:val="1hnh"/>
      </w:pPr>
      <w:bookmarkStart w:id="136" w:name="_Toc167906655"/>
      <w:r w:rsidRPr="001F4587">
        <w:t xml:space="preserve">Hình 2. </w:t>
      </w:r>
      <w:fldSimple w:instr=" SEQ Hình_2. \* ARABIC ">
        <w:r w:rsidR="00A56067" w:rsidRPr="001F4587">
          <w:rPr>
            <w:noProof/>
          </w:rPr>
          <w:t>27</w:t>
        </w:r>
      </w:fldSimple>
      <w:r w:rsidRPr="001F4587">
        <w:t xml:space="preserve"> Biểu đồ lớp phân tích use case Huỷ đơn hàng</w:t>
      </w:r>
      <w:bookmarkEnd w:id="136"/>
    </w:p>
    <w:p w14:paraId="77B53631" w14:textId="791DE6DD" w:rsidR="00F061F7" w:rsidRPr="001F4587" w:rsidRDefault="00F061F7"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7A7FF469" wp14:editId="19D0624C">
            <wp:extent cx="5940425" cy="97409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974090"/>
                    </a:xfrm>
                    <a:prstGeom prst="rect">
                      <a:avLst/>
                    </a:prstGeom>
                  </pic:spPr>
                </pic:pic>
              </a:graphicData>
            </a:graphic>
          </wp:inline>
        </w:drawing>
      </w:r>
    </w:p>
    <w:p w14:paraId="7DECEB6F" w14:textId="77777777" w:rsidR="00F061F7" w:rsidRPr="001F4587" w:rsidRDefault="00F061F7" w:rsidP="0000470A">
      <w:pPr>
        <w:tabs>
          <w:tab w:val="left" w:pos="993"/>
        </w:tabs>
        <w:spacing w:after="0" w:line="360" w:lineRule="auto"/>
        <w:ind w:firstLine="720"/>
        <w:rPr>
          <w:rFonts w:cs="Times New Roman"/>
          <w:color w:val="000000" w:themeColor="text1"/>
          <w:sz w:val="28"/>
          <w:szCs w:val="28"/>
        </w:rPr>
      </w:pPr>
      <w:r w:rsidRPr="001F4587">
        <w:rPr>
          <w:rFonts w:cs="Times New Roman"/>
          <w:color w:val="000000" w:themeColor="text1"/>
          <w:sz w:val="28"/>
          <w:szCs w:val="28"/>
        </w:rPr>
        <w:t>Use case cho phép khách hàng hủy đơn hàng đã đặt.</w:t>
      </w:r>
    </w:p>
    <w:p w14:paraId="0511086D" w14:textId="77777777" w:rsidR="00F061F7" w:rsidRPr="001F4587" w:rsidRDefault="00F061F7" w:rsidP="00705D3F">
      <w:pPr>
        <w:pStyle w:val="ListParagraph"/>
        <w:numPr>
          <w:ilvl w:val="0"/>
          <w:numId w:val="85"/>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797CDDE3" w14:textId="77777777" w:rsidR="00F061F7" w:rsidRPr="001F4587" w:rsidRDefault="00F061F7" w:rsidP="00705D3F">
      <w:pPr>
        <w:numPr>
          <w:ilvl w:val="0"/>
          <w:numId w:val="86"/>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465958AE" w14:textId="77777777" w:rsidR="00F061F7" w:rsidRPr="001F4587" w:rsidRDefault="00F061F7" w:rsidP="0000470A">
      <w:pPr>
        <w:tabs>
          <w:tab w:val="left" w:pos="993"/>
        </w:tabs>
        <w:spacing w:after="0" w:line="360" w:lineRule="auto"/>
        <w:ind w:firstLine="720"/>
        <w:rPr>
          <w:rFonts w:cs="Times New Roman"/>
          <w:color w:val="000000" w:themeColor="text1"/>
          <w:sz w:val="28"/>
          <w:szCs w:val="28"/>
        </w:rPr>
      </w:pPr>
      <w:r w:rsidRPr="001F4587">
        <w:rPr>
          <w:rFonts w:cs="Times New Roman"/>
          <w:color w:val="000000" w:themeColor="text1"/>
          <w:sz w:val="28"/>
          <w:szCs w:val="28"/>
        </w:rPr>
        <w:t>Use case này bắt đầu khi khách hàng kích vào nút “Đơn hàng”, hệ thống sẽ hiển thị một màn hình cho người dùng form đơn hàng đã đặt.Khách hàng click vào biểu tượng “Huỷ”. Hệ thống sẽ huỷ đơn hàng đó</w:t>
      </w:r>
    </w:p>
    <w:p w14:paraId="6CABF7EE" w14:textId="77777777" w:rsidR="00F061F7" w:rsidRPr="001F4587" w:rsidRDefault="00F061F7" w:rsidP="00705D3F">
      <w:pPr>
        <w:pStyle w:val="ListParagraph"/>
        <w:numPr>
          <w:ilvl w:val="0"/>
          <w:numId w:val="87"/>
        </w:numPr>
        <w:tabs>
          <w:tab w:val="left" w:pos="993"/>
        </w:tabs>
        <w:spacing w:after="0" w:line="360" w:lineRule="auto"/>
        <w:ind w:left="0" w:firstLine="720"/>
        <w:rPr>
          <w:rFonts w:cs="Times New Roman"/>
          <w:bCs/>
          <w:color w:val="000000" w:themeColor="text1"/>
          <w:sz w:val="28"/>
          <w:szCs w:val="28"/>
        </w:rPr>
      </w:pPr>
      <w:r w:rsidRPr="001F4587">
        <w:rPr>
          <w:rFonts w:cs="Times New Roman"/>
          <w:b/>
          <w:bCs/>
          <w:color w:val="000000" w:themeColor="text1"/>
          <w:sz w:val="28"/>
          <w:szCs w:val="28"/>
        </w:rPr>
        <w:t>Luồng rẽ nhánh</w:t>
      </w:r>
      <w:r w:rsidRPr="001F4587">
        <w:rPr>
          <w:rFonts w:cs="Times New Roman"/>
          <w:bCs/>
          <w:color w:val="000000" w:themeColor="text1"/>
          <w:sz w:val="28"/>
          <w:szCs w:val="28"/>
        </w:rPr>
        <w:t>:</w:t>
      </w:r>
    </w:p>
    <w:p w14:paraId="1C5354CF" w14:textId="77777777" w:rsidR="00F061F7" w:rsidRPr="001F4587" w:rsidRDefault="00F061F7" w:rsidP="00705D3F">
      <w:pPr>
        <w:pStyle w:val="ListParagraph"/>
        <w:numPr>
          <w:ilvl w:val="0"/>
          <w:numId w:val="88"/>
        </w:numPr>
        <w:tabs>
          <w:tab w:val="left" w:pos="993"/>
        </w:tabs>
        <w:spacing w:after="0" w:line="360" w:lineRule="auto"/>
        <w:ind w:left="0" w:firstLine="720"/>
        <w:rPr>
          <w:rFonts w:cs="Times New Roman"/>
          <w:bCs/>
          <w:color w:val="000000" w:themeColor="text1"/>
          <w:sz w:val="28"/>
          <w:szCs w:val="28"/>
        </w:rPr>
      </w:pPr>
      <w:r w:rsidRPr="001F4587">
        <w:rPr>
          <w:rFonts w:cs="Times New Roman"/>
          <w:color w:val="000000" w:themeColor="text1"/>
          <w:sz w:val="28"/>
          <w:szCs w:val="28"/>
        </w:rPr>
        <w:lastRenderedPageBreak/>
        <w:t xml:space="preserve">Tại bước 1 nếu trạng thái đơn hàng là “Đã hoàn thành” thì không thể Huỷ đơn hàng đó  </w:t>
      </w:r>
    </w:p>
    <w:p w14:paraId="43E939AE" w14:textId="77777777" w:rsidR="00F061F7" w:rsidRPr="001F4587" w:rsidRDefault="00F061F7" w:rsidP="00705D3F">
      <w:pPr>
        <w:pStyle w:val="ListParagraph"/>
        <w:numPr>
          <w:ilvl w:val="0"/>
          <w:numId w:val="88"/>
        </w:numPr>
        <w:tabs>
          <w:tab w:val="left" w:pos="993"/>
        </w:tabs>
        <w:spacing w:after="0" w:line="360" w:lineRule="auto"/>
        <w:ind w:left="0" w:firstLine="720"/>
        <w:rPr>
          <w:rFonts w:cs="Times New Roman"/>
          <w:bCs/>
          <w:color w:val="000000" w:themeColor="text1"/>
          <w:sz w:val="28"/>
          <w:szCs w:val="28"/>
        </w:rPr>
      </w:pPr>
      <w:r w:rsidRPr="001F4587">
        <w:rPr>
          <w:rFonts w:cs="Times New Roman"/>
          <w:color w:val="000000" w:themeColor="text1"/>
          <w:sz w:val="28"/>
          <w:szCs w:val="28"/>
        </w:rPr>
        <w:t>Tại bất kỳ thời điểm nào trong quá trình thực hiện use case nếu không kết nối được với cơ sở dữ liệu thì hệ thống sẽ hiển thị một thông báo lỗi và use case kết thúc.</w:t>
      </w:r>
    </w:p>
    <w:p w14:paraId="65568FB1" w14:textId="77777777" w:rsidR="00F061F7" w:rsidRPr="001F4587" w:rsidRDefault="00F061F7" w:rsidP="00705D3F">
      <w:pPr>
        <w:numPr>
          <w:ilvl w:val="0"/>
          <w:numId w:val="8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44D35E14" w14:textId="77777777" w:rsidR="00F061F7" w:rsidRPr="001F4587" w:rsidRDefault="00F061F7"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7BCD0ADD" w14:textId="77777777" w:rsidR="00F061F7" w:rsidRPr="001F4587" w:rsidRDefault="00F061F7" w:rsidP="00705D3F">
      <w:pPr>
        <w:numPr>
          <w:ilvl w:val="0"/>
          <w:numId w:val="8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0426CC2E" w14:textId="77777777" w:rsidR="00F061F7" w:rsidRPr="001F4587" w:rsidRDefault="00F061F7"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5F73B8FB" w14:textId="77777777" w:rsidR="00F061F7" w:rsidRPr="001F4587" w:rsidRDefault="00F061F7" w:rsidP="00705D3F">
      <w:pPr>
        <w:numPr>
          <w:ilvl w:val="0"/>
          <w:numId w:val="8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758C5ED4" w14:textId="77777777" w:rsidR="00F061F7" w:rsidRPr="001F4587" w:rsidRDefault="00F061F7" w:rsidP="0000470A">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Nếu use case kết thúc thành công thì một bản ghi sẽ được thêm vào USER trong cơ sở dữ liệu.</w:t>
      </w:r>
    </w:p>
    <w:p w14:paraId="251EEF91" w14:textId="77777777" w:rsidR="00F061F7" w:rsidRPr="001F4587" w:rsidRDefault="00F061F7" w:rsidP="00705D3F">
      <w:pPr>
        <w:numPr>
          <w:ilvl w:val="0"/>
          <w:numId w:val="8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2ED94D97" w14:textId="77777777" w:rsidR="00F061F7" w:rsidRPr="001F4587" w:rsidRDefault="00F061F7" w:rsidP="0000470A">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5A09E924" w14:textId="77777777" w:rsidR="0000470A" w:rsidRDefault="0000470A">
      <w:pPr>
        <w:spacing w:line="259" w:lineRule="auto"/>
        <w:jc w:val="left"/>
        <w:rPr>
          <w:rFonts w:eastAsiaTheme="majorEastAsia" w:cs="Times New Roman"/>
          <w:b/>
          <w:iCs/>
          <w:color w:val="000000" w:themeColor="text1"/>
          <w:sz w:val="28"/>
          <w:szCs w:val="28"/>
        </w:rPr>
      </w:pPr>
      <w:r>
        <w:br w:type="page"/>
      </w:r>
    </w:p>
    <w:p w14:paraId="64442958" w14:textId="0E7C8513" w:rsidR="004C1733" w:rsidRPr="001F4587" w:rsidRDefault="00F061F7" w:rsidP="00705D3F">
      <w:pPr>
        <w:pStyle w:val="Heading4"/>
        <w:numPr>
          <w:ilvl w:val="3"/>
          <w:numId w:val="146"/>
        </w:numPr>
        <w:ind w:left="0" w:firstLine="0"/>
      </w:pPr>
      <w:r w:rsidRPr="001F4587">
        <w:lastRenderedPageBreak/>
        <w:t xml:space="preserve">Use case </w:t>
      </w:r>
      <w:r w:rsidR="00406975" w:rsidRPr="001F4587">
        <w:t>Đặt hàng</w:t>
      </w:r>
    </w:p>
    <w:p w14:paraId="25F2FB06" w14:textId="77777777"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t>Biểu đồ</w:t>
      </w:r>
      <w:r w:rsidR="00F061F7" w:rsidRPr="001F4587">
        <w:rPr>
          <w:rFonts w:cs="Times New Roman"/>
          <w:color w:val="000000" w:themeColor="text1"/>
          <w:sz w:val="28"/>
          <w:szCs w:val="28"/>
        </w:rPr>
        <w:t xml:space="preserve"> trình tự</w:t>
      </w:r>
    </w:p>
    <w:p w14:paraId="7594D7CA" w14:textId="13C9446D" w:rsidR="001D4A37" w:rsidRPr="001F4587" w:rsidRDefault="00DA3D20"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7CE41D14" wp14:editId="6299DC30">
            <wp:extent cx="5384800" cy="6902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a:extLst>
                        <a:ext uri="{28A0092B-C50C-407E-A947-70E740481C1C}">
                          <a14:useLocalDpi xmlns:a14="http://schemas.microsoft.com/office/drawing/2010/main" val="0"/>
                        </a:ext>
                      </a:extLst>
                    </a:blip>
                    <a:srcRect l="1" r="28164" b="29528"/>
                    <a:stretch/>
                  </pic:blipFill>
                  <pic:spPr bwMode="auto">
                    <a:xfrm>
                      <a:off x="0" y="0"/>
                      <a:ext cx="5384930" cy="6902617"/>
                    </a:xfrm>
                    <a:prstGeom prst="rect">
                      <a:avLst/>
                    </a:prstGeom>
                    <a:noFill/>
                    <a:ln>
                      <a:noFill/>
                    </a:ln>
                    <a:extLst>
                      <a:ext uri="{53640926-AAD7-44D8-BBD7-CCE9431645EC}">
                        <a14:shadowObscured xmlns:a14="http://schemas.microsoft.com/office/drawing/2010/main"/>
                      </a:ext>
                    </a:extLst>
                  </pic:spPr>
                </pic:pic>
              </a:graphicData>
            </a:graphic>
          </wp:inline>
        </w:drawing>
      </w:r>
    </w:p>
    <w:p w14:paraId="6A274C94" w14:textId="7DB848B7" w:rsidR="00406975" w:rsidRPr="001F4587" w:rsidRDefault="001D4A37" w:rsidP="006D3ECD">
      <w:pPr>
        <w:pStyle w:val="1hnh"/>
      </w:pPr>
      <w:bookmarkStart w:id="137" w:name="_Toc167906656"/>
      <w:r w:rsidRPr="001F4587">
        <w:t xml:space="preserve">Hình 2. </w:t>
      </w:r>
      <w:fldSimple w:instr=" SEQ Hình_2. \* ARABIC ">
        <w:r w:rsidR="00A56067" w:rsidRPr="001F4587">
          <w:rPr>
            <w:noProof/>
          </w:rPr>
          <w:t>28</w:t>
        </w:r>
      </w:fldSimple>
      <w:r w:rsidRPr="001F4587">
        <w:t xml:space="preserve"> Biểu đồ trình tự use case Đặt hàng</w:t>
      </w:r>
      <w:bookmarkEnd w:id="137"/>
    </w:p>
    <w:p w14:paraId="00B1AEB3" w14:textId="77777777" w:rsidR="001D4A37" w:rsidRDefault="001D4A37" w:rsidP="009E33B3">
      <w:pPr>
        <w:spacing w:line="360" w:lineRule="auto"/>
        <w:rPr>
          <w:rFonts w:cs="Times New Roman"/>
          <w:color w:val="000000" w:themeColor="text1"/>
          <w:sz w:val="28"/>
          <w:szCs w:val="28"/>
        </w:rPr>
      </w:pPr>
    </w:p>
    <w:p w14:paraId="4941EF9B" w14:textId="77777777" w:rsidR="0000470A" w:rsidRPr="001F4587" w:rsidRDefault="0000470A" w:rsidP="009E33B3">
      <w:pPr>
        <w:spacing w:line="360" w:lineRule="auto"/>
        <w:rPr>
          <w:rFonts w:cs="Times New Roman"/>
          <w:color w:val="000000" w:themeColor="text1"/>
          <w:sz w:val="28"/>
          <w:szCs w:val="28"/>
        </w:rPr>
      </w:pPr>
    </w:p>
    <w:p w14:paraId="3B87AFD7" w14:textId="77777777" w:rsidR="00406975" w:rsidRPr="001F4587" w:rsidRDefault="00406975"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5F71A864" w14:textId="177AB1EE" w:rsidR="001D4A37" w:rsidRPr="001F4587" w:rsidRDefault="00DA3D20"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6C243C4" wp14:editId="07E8728B">
            <wp:extent cx="5397500" cy="5257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4">
                      <a:extLst>
                        <a:ext uri="{28A0092B-C50C-407E-A947-70E740481C1C}">
                          <a14:useLocalDpi xmlns:a14="http://schemas.microsoft.com/office/drawing/2010/main" val="0"/>
                        </a:ext>
                      </a:extLst>
                    </a:blip>
                    <a:srcRect r="23242" b="29245"/>
                    <a:stretch/>
                  </pic:blipFill>
                  <pic:spPr bwMode="auto">
                    <a:xfrm>
                      <a:off x="0" y="0"/>
                      <a:ext cx="5398028" cy="5258314"/>
                    </a:xfrm>
                    <a:prstGeom prst="rect">
                      <a:avLst/>
                    </a:prstGeom>
                    <a:noFill/>
                    <a:ln>
                      <a:noFill/>
                    </a:ln>
                    <a:extLst>
                      <a:ext uri="{53640926-AAD7-44D8-BBD7-CCE9431645EC}">
                        <a14:shadowObscured xmlns:a14="http://schemas.microsoft.com/office/drawing/2010/main"/>
                      </a:ext>
                    </a:extLst>
                  </pic:spPr>
                </pic:pic>
              </a:graphicData>
            </a:graphic>
          </wp:inline>
        </w:drawing>
      </w:r>
    </w:p>
    <w:p w14:paraId="2655EF1A" w14:textId="0BFEE13A" w:rsidR="00406975" w:rsidRPr="001F4587" w:rsidRDefault="001D4A37" w:rsidP="006D3ECD">
      <w:pPr>
        <w:pStyle w:val="1hnh"/>
      </w:pPr>
      <w:bookmarkStart w:id="138" w:name="_Toc167906657"/>
      <w:r w:rsidRPr="001F4587">
        <w:t xml:space="preserve">Hình 2. </w:t>
      </w:r>
      <w:fldSimple w:instr=" SEQ Hình_2. \* ARABIC ">
        <w:r w:rsidR="00A56067" w:rsidRPr="001F4587">
          <w:rPr>
            <w:noProof/>
          </w:rPr>
          <w:t>29</w:t>
        </w:r>
      </w:fldSimple>
      <w:r w:rsidRPr="001F4587">
        <w:t xml:space="preserve"> Biểu đồ lớp phân tích use case Đặt hàng</w:t>
      </w:r>
      <w:bookmarkEnd w:id="138"/>
    </w:p>
    <w:p w14:paraId="35B01E32" w14:textId="14ADEB7F" w:rsidR="00F061F7" w:rsidRPr="001F4587" w:rsidRDefault="00406975"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088267C" wp14:editId="4239479A">
            <wp:extent cx="5940425" cy="1082040"/>
            <wp:effectExtent l="0" t="0" r="317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082040"/>
                    </a:xfrm>
                    <a:prstGeom prst="rect">
                      <a:avLst/>
                    </a:prstGeom>
                  </pic:spPr>
                </pic:pic>
              </a:graphicData>
            </a:graphic>
          </wp:inline>
        </w:drawing>
      </w:r>
    </w:p>
    <w:p w14:paraId="408347AB" w14:textId="77777777" w:rsidR="00406975" w:rsidRPr="001F4587" w:rsidRDefault="00406975" w:rsidP="0000470A">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cho phép khách hàng thanh toán đơn hàng</w:t>
      </w:r>
    </w:p>
    <w:p w14:paraId="07614D5B" w14:textId="77777777" w:rsidR="00406975" w:rsidRPr="001F4587" w:rsidRDefault="00406975" w:rsidP="00705D3F">
      <w:pPr>
        <w:numPr>
          <w:ilvl w:val="0"/>
          <w:numId w:val="102"/>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các sự kiện:</w:t>
      </w:r>
    </w:p>
    <w:p w14:paraId="3AE1548E" w14:textId="77777777" w:rsidR="00406975" w:rsidRPr="001F4587" w:rsidRDefault="00406975" w:rsidP="00705D3F">
      <w:pPr>
        <w:numPr>
          <w:ilvl w:val="0"/>
          <w:numId w:val="103"/>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7175A3C6" w14:textId="77777777" w:rsidR="00406975" w:rsidRPr="001F4587" w:rsidRDefault="00406975" w:rsidP="00705D3F">
      <w:pPr>
        <w:pStyle w:val="ListParagraph"/>
        <w:numPr>
          <w:ilvl w:val="3"/>
          <w:numId w:val="100"/>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bắt đầu khi khách hàng kích vào nút thanh toán trên giỏ hàng.</w:t>
      </w:r>
    </w:p>
    <w:p w14:paraId="4918DB1D" w14:textId="77777777" w:rsidR="00406975" w:rsidRPr="001F4587" w:rsidRDefault="00406975" w:rsidP="00705D3F">
      <w:pPr>
        <w:pStyle w:val="ListParagraph"/>
        <w:numPr>
          <w:ilvl w:val="3"/>
          <w:numId w:val="101"/>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 xml:space="preserve">Hệ thống lưu thông tin đơn hàng vào cơ sở dữ liệu và hiện thông báo thanh toán thành công </w:t>
      </w:r>
    </w:p>
    <w:p w14:paraId="599ACEDC" w14:textId="77777777" w:rsidR="00406975" w:rsidRPr="001F4587" w:rsidRDefault="00406975" w:rsidP="00705D3F">
      <w:pPr>
        <w:pStyle w:val="ListParagraph"/>
        <w:numPr>
          <w:ilvl w:val="3"/>
          <w:numId w:val="101"/>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Usec ase kết thúc.</w:t>
      </w:r>
    </w:p>
    <w:p w14:paraId="22FEBA45" w14:textId="77777777" w:rsidR="00406975" w:rsidRPr="001F4587" w:rsidRDefault="00406975" w:rsidP="00705D3F">
      <w:pPr>
        <w:numPr>
          <w:ilvl w:val="0"/>
          <w:numId w:val="104"/>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213CB592" w14:textId="77777777" w:rsidR="00406975" w:rsidRPr="001F4587" w:rsidRDefault="00406975" w:rsidP="0000470A">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ca sử dụng nếu không kết nối được với cơ sở dữ liệu thì hệ thống sẽ hiển thị thông báo lỗi và use case kết thúc.</w:t>
      </w:r>
    </w:p>
    <w:p w14:paraId="310E66F9" w14:textId="77777777" w:rsidR="00406975" w:rsidRPr="001F4587" w:rsidRDefault="00406975" w:rsidP="00705D3F">
      <w:pPr>
        <w:numPr>
          <w:ilvl w:val="0"/>
          <w:numId w:val="105"/>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Yêu cầu đặc biệt:</w:t>
      </w:r>
    </w:p>
    <w:p w14:paraId="10913C7F" w14:textId="77777777" w:rsidR="00406975" w:rsidRPr="001F4587" w:rsidRDefault="00406975" w:rsidP="0000470A">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w:t>
      </w:r>
    </w:p>
    <w:p w14:paraId="2ECA860A" w14:textId="77777777" w:rsidR="00406975" w:rsidRPr="001F4587" w:rsidRDefault="00406975" w:rsidP="00705D3F">
      <w:pPr>
        <w:numPr>
          <w:ilvl w:val="0"/>
          <w:numId w:val="105"/>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2A85066D" w14:textId="77777777" w:rsidR="00406975" w:rsidRPr="001F4587" w:rsidRDefault="00406975" w:rsidP="0000470A">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Khách hàng phải đăng nhập hệ thống và thêm sản phẩm vào giỏ hàng</w:t>
      </w:r>
    </w:p>
    <w:p w14:paraId="4C544070" w14:textId="77777777" w:rsidR="00406975" w:rsidRPr="001F4587" w:rsidRDefault="00406975" w:rsidP="00705D3F">
      <w:pPr>
        <w:numPr>
          <w:ilvl w:val="0"/>
          <w:numId w:val="105"/>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5738F568" w14:textId="77777777" w:rsidR="00406975" w:rsidRPr="001F4587" w:rsidRDefault="00406975" w:rsidP="0000470A">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Đơn hàng được lưu vào cơ sở dữ liệu.</w:t>
      </w:r>
    </w:p>
    <w:p w14:paraId="3F2B8620" w14:textId="77777777" w:rsidR="00406975" w:rsidRPr="001F4587" w:rsidRDefault="00406975" w:rsidP="00705D3F">
      <w:pPr>
        <w:numPr>
          <w:ilvl w:val="0"/>
          <w:numId w:val="105"/>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03C55052" w14:textId="77777777" w:rsidR="00F061F7" w:rsidRPr="001F4587" w:rsidRDefault="00406975" w:rsidP="0000470A">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w:t>
      </w:r>
    </w:p>
    <w:p w14:paraId="72429BA2" w14:textId="77777777" w:rsidR="0000470A" w:rsidRDefault="0000470A">
      <w:pPr>
        <w:spacing w:line="259" w:lineRule="auto"/>
        <w:jc w:val="left"/>
        <w:rPr>
          <w:rFonts w:eastAsiaTheme="majorEastAsia" w:cs="Times New Roman"/>
          <w:b/>
          <w:iCs/>
          <w:color w:val="000000" w:themeColor="text1"/>
          <w:sz w:val="28"/>
          <w:szCs w:val="28"/>
        </w:rPr>
      </w:pPr>
      <w:r>
        <w:br w:type="page"/>
      </w:r>
    </w:p>
    <w:p w14:paraId="43A71356" w14:textId="477F1B2E" w:rsidR="00406975" w:rsidRPr="001F4587" w:rsidRDefault="00406975" w:rsidP="00705D3F">
      <w:pPr>
        <w:pStyle w:val="Heading4"/>
        <w:numPr>
          <w:ilvl w:val="3"/>
          <w:numId w:val="146"/>
        </w:numPr>
        <w:ind w:left="0" w:firstLine="0"/>
      </w:pPr>
      <w:r w:rsidRPr="001F4587">
        <w:lastRenderedPageBreak/>
        <w:t>Use case Bảo trì danh mục</w:t>
      </w:r>
    </w:p>
    <w:p w14:paraId="7B9D90E5" w14:textId="77777777" w:rsidR="00406975" w:rsidRPr="001F4587" w:rsidRDefault="00406975" w:rsidP="00705D3F">
      <w:pPr>
        <w:pStyle w:val="ListParagraph"/>
        <w:numPr>
          <w:ilvl w:val="0"/>
          <w:numId w:val="21"/>
        </w:numPr>
        <w:spacing w:after="0" w:line="336" w:lineRule="auto"/>
        <w:rPr>
          <w:rFonts w:cs="Times New Roman"/>
          <w:color w:val="000000" w:themeColor="text1"/>
          <w:sz w:val="28"/>
          <w:szCs w:val="28"/>
        </w:rPr>
      </w:pPr>
      <w:r w:rsidRPr="001F4587">
        <w:rPr>
          <w:rFonts w:cs="Times New Roman"/>
          <w:color w:val="000000" w:themeColor="text1"/>
          <w:sz w:val="28"/>
          <w:szCs w:val="28"/>
        </w:rPr>
        <w:t>Biểu đồ trình tự</w:t>
      </w:r>
    </w:p>
    <w:p w14:paraId="66CCAC68" w14:textId="65DDC135" w:rsidR="001D4A37" w:rsidRPr="001F4587" w:rsidRDefault="00DA3D20" w:rsidP="0000470A">
      <w:pPr>
        <w:keepNext/>
        <w:spacing w:after="0" w:line="336"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C91E18D" wp14:editId="5708413F">
            <wp:extent cx="5695950" cy="802034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a:extLst>
                        <a:ext uri="{28A0092B-C50C-407E-A947-70E740481C1C}">
                          <a14:useLocalDpi xmlns:a14="http://schemas.microsoft.com/office/drawing/2010/main" val="0"/>
                        </a:ext>
                      </a:extLst>
                    </a:blip>
                    <a:srcRect t="1836" r="28407" b="36372"/>
                    <a:stretch/>
                  </pic:blipFill>
                  <pic:spPr bwMode="auto">
                    <a:xfrm>
                      <a:off x="0" y="0"/>
                      <a:ext cx="5700786" cy="8027157"/>
                    </a:xfrm>
                    <a:prstGeom prst="rect">
                      <a:avLst/>
                    </a:prstGeom>
                    <a:noFill/>
                    <a:ln>
                      <a:noFill/>
                    </a:ln>
                    <a:extLst>
                      <a:ext uri="{53640926-AAD7-44D8-BBD7-CCE9431645EC}">
                        <a14:shadowObscured xmlns:a14="http://schemas.microsoft.com/office/drawing/2010/main"/>
                      </a:ext>
                    </a:extLst>
                  </pic:spPr>
                </pic:pic>
              </a:graphicData>
            </a:graphic>
          </wp:inline>
        </w:drawing>
      </w:r>
    </w:p>
    <w:p w14:paraId="54FEFE80" w14:textId="20A7F019" w:rsidR="00406975" w:rsidRPr="001F4587" w:rsidRDefault="001D4A37" w:rsidP="006D3ECD">
      <w:pPr>
        <w:pStyle w:val="1hnh"/>
      </w:pPr>
      <w:bookmarkStart w:id="139" w:name="_Toc167906658"/>
      <w:r w:rsidRPr="001F4587">
        <w:t xml:space="preserve">Hình 2. </w:t>
      </w:r>
      <w:fldSimple w:instr=" SEQ Hình_2. \* ARABIC ">
        <w:r w:rsidR="00A56067" w:rsidRPr="001F4587">
          <w:rPr>
            <w:noProof/>
          </w:rPr>
          <w:t>30</w:t>
        </w:r>
      </w:fldSimple>
      <w:r w:rsidRPr="001F4587">
        <w:t xml:space="preserve"> Biểu đồ trình tự use case Bảo trì danh mục</w:t>
      </w:r>
      <w:bookmarkEnd w:id="139"/>
    </w:p>
    <w:p w14:paraId="39E12C29" w14:textId="77777777" w:rsidR="00406975" w:rsidRPr="001F4587" w:rsidRDefault="00406975"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0E6800CE" w14:textId="71B70615" w:rsidR="001D4A37" w:rsidRPr="001F4587" w:rsidRDefault="00DA3D20" w:rsidP="0000470A">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6B66344" wp14:editId="5FDFE4E8">
            <wp:extent cx="535940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28909" b="31224"/>
                    <a:stretch/>
                  </pic:blipFill>
                  <pic:spPr bwMode="auto">
                    <a:xfrm>
                      <a:off x="0" y="0"/>
                      <a:ext cx="5359792" cy="5067671"/>
                    </a:xfrm>
                    <a:prstGeom prst="rect">
                      <a:avLst/>
                    </a:prstGeom>
                    <a:noFill/>
                    <a:ln>
                      <a:noFill/>
                    </a:ln>
                    <a:extLst>
                      <a:ext uri="{53640926-AAD7-44D8-BBD7-CCE9431645EC}">
                        <a14:shadowObscured xmlns:a14="http://schemas.microsoft.com/office/drawing/2010/main"/>
                      </a:ext>
                    </a:extLst>
                  </pic:spPr>
                </pic:pic>
              </a:graphicData>
            </a:graphic>
          </wp:inline>
        </w:drawing>
      </w:r>
    </w:p>
    <w:p w14:paraId="46F3A57E" w14:textId="5F42671E" w:rsidR="00406975" w:rsidRPr="001F4587" w:rsidRDefault="001D4A37" w:rsidP="006D3ECD">
      <w:pPr>
        <w:pStyle w:val="1hnh"/>
      </w:pPr>
      <w:bookmarkStart w:id="140" w:name="_Toc167906659"/>
      <w:r w:rsidRPr="001F4587">
        <w:t xml:space="preserve">Hình 2. </w:t>
      </w:r>
      <w:fldSimple w:instr=" SEQ Hình_2. \* ARABIC ">
        <w:r w:rsidR="00A56067" w:rsidRPr="001F4587">
          <w:rPr>
            <w:noProof/>
          </w:rPr>
          <w:t>31</w:t>
        </w:r>
      </w:fldSimple>
      <w:r w:rsidRPr="001F4587">
        <w:t xml:space="preserve"> Biểu đồ lớp phân tích use case Bảo trì danh mục</w:t>
      </w:r>
      <w:bookmarkEnd w:id="140"/>
    </w:p>
    <w:p w14:paraId="0C20B7A1" w14:textId="67F728AF" w:rsidR="00406975" w:rsidRPr="001F4587" w:rsidRDefault="00406975"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B7966C8" wp14:editId="6B68C080">
            <wp:extent cx="5940425" cy="812165"/>
            <wp:effectExtent l="0" t="0" r="317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812165"/>
                    </a:xfrm>
                    <a:prstGeom prst="rect">
                      <a:avLst/>
                    </a:prstGeom>
                  </pic:spPr>
                </pic:pic>
              </a:graphicData>
            </a:graphic>
          </wp:inline>
        </w:drawing>
      </w:r>
    </w:p>
    <w:p w14:paraId="5E3161B2" w14:textId="77777777" w:rsidR="00406975" w:rsidRPr="001F4587" w:rsidRDefault="00406975" w:rsidP="0000470A">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người quản trị xem, thêm, sửa, xóa các sản phẩm trong bảng DANHMUC trên hệ thống.</w:t>
      </w:r>
    </w:p>
    <w:p w14:paraId="277DCB13" w14:textId="77777777" w:rsidR="00406975" w:rsidRPr="001F4587" w:rsidRDefault="00406975" w:rsidP="00705D3F">
      <w:pPr>
        <w:numPr>
          <w:ilvl w:val="0"/>
          <w:numId w:val="93"/>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các sự kiện </w:t>
      </w:r>
    </w:p>
    <w:p w14:paraId="1FE4507A" w14:textId="77777777" w:rsidR="00406975" w:rsidRPr="001F4587" w:rsidRDefault="00406975" w:rsidP="00705D3F">
      <w:pPr>
        <w:numPr>
          <w:ilvl w:val="0"/>
          <w:numId w:val="94"/>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r w:rsidRPr="001F4587">
        <w:rPr>
          <w:rFonts w:eastAsia="Times New Roman" w:cs="Times New Roman"/>
          <w:color w:val="000000" w:themeColor="text1"/>
          <w:kern w:val="0"/>
          <w:sz w:val="28"/>
          <w:szCs w:val="28"/>
          <w14:ligatures w14:val="none"/>
        </w:rPr>
        <w:t> </w:t>
      </w:r>
    </w:p>
    <w:p w14:paraId="14F0111E" w14:textId="77777777" w:rsidR="00406975" w:rsidRPr="001F4587" w:rsidRDefault="00406975" w:rsidP="0000470A">
      <w:pPr>
        <w:tabs>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Use case này bắt đầu khi người quản trị kích vào nút “Danh mục” trên menu quản trị. Hệ thống lấy thông tin chi tiết của các sản phẩm gồm: Tên danh mục, </w:t>
      </w:r>
      <w:r w:rsidRPr="001F4587">
        <w:rPr>
          <w:rFonts w:eastAsia="Times New Roman" w:cs="Times New Roman"/>
          <w:color w:val="000000" w:themeColor="text1"/>
          <w:kern w:val="0"/>
          <w:sz w:val="28"/>
          <w:szCs w:val="28"/>
          <w14:ligatures w14:val="none"/>
        </w:rPr>
        <w:lastRenderedPageBreak/>
        <w:t>ngày tạo, ngay cập nhật, trạng thái từ bảng DANHMUC trong cơ sở dữ liệu và hiển thị danh sách các sản phẩm lên màn hình. </w:t>
      </w:r>
    </w:p>
    <w:p w14:paraId="58CD7999" w14:textId="77777777" w:rsidR="00406975" w:rsidRPr="001F4587" w:rsidRDefault="00406975" w:rsidP="00705D3F">
      <w:pPr>
        <w:pStyle w:val="ListParagraph"/>
        <w:numPr>
          <w:ilvl w:val="0"/>
          <w:numId w:val="91"/>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Thêm danh mục</w:t>
      </w:r>
      <w:r w:rsidRPr="001F4587">
        <w:rPr>
          <w:rFonts w:eastAsia="Times New Roman" w:cs="Times New Roman"/>
          <w:color w:val="000000" w:themeColor="text1"/>
          <w:kern w:val="0"/>
          <w:sz w:val="28"/>
          <w:szCs w:val="28"/>
          <w14:ligatures w14:val="none"/>
        </w:rPr>
        <w:t>: </w:t>
      </w:r>
    </w:p>
    <w:p w14:paraId="5DBECA48" w14:textId="77777777" w:rsidR="00406975" w:rsidRPr="0000470A" w:rsidRDefault="00406975" w:rsidP="00705D3F">
      <w:pPr>
        <w:pStyle w:val="ListParagraph"/>
        <w:numPr>
          <w:ilvl w:val="0"/>
          <w:numId w:val="95"/>
        </w:numPr>
        <w:tabs>
          <w:tab w:val="left" w:pos="993"/>
        </w:tabs>
        <w:spacing w:after="0" w:line="360" w:lineRule="auto"/>
        <w:ind w:left="0" w:firstLine="720"/>
        <w:rPr>
          <w:rFonts w:eastAsia="Times New Roman" w:cs="Times New Roman"/>
          <w:color w:val="000000" w:themeColor="text1"/>
          <w:spacing w:val="-6"/>
          <w:kern w:val="0"/>
          <w:sz w:val="28"/>
          <w:szCs w:val="28"/>
          <w14:ligatures w14:val="none"/>
        </w:rPr>
      </w:pPr>
      <w:r w:rsidRPr="0000470A">
        <w:rPr>
          <w:rFonts w:eastAsia="Times New Roman" w:cs="Times New Roman"/>
          <w:color w:val="000000" w:themeColor="text1"/>
          <w:spacing w:val="-6"/>
          <w:kern w:val="0"/>
          <w:sz w:val="28"/>
          <w:szCs w:val="28"/>
          <w14:ligatures w14:val="none"/>
        </w:rPr>
        <w:t>Người quản trị kích vào nút “Tạo mới”. Hệ thống hiển thị màn hình yêu cầu nhập thông tin chi tiết cho sản phẩm gồm tên danh mục cấp 1 và tên danh mục</w:t>
      </w:r>
    </w:p>
    <w:p w14:paraId="7B6314FA" w14:textId="77777777" w:rsidR="00406975" w:rsidRPr="001F4587" w:rsidRDefault="00406975" w:rsidP="00705D3F">
      <w:pPr>
        <w:pStyle w:val="ListParagraph"/>
        <w:numPr>
          <w:ilvl w:val="0"/>
          <w:numId w:val="95"/>
        </w:numPr>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nhập thông tin Tên danh mục, ngày tạo, ngay cập nhật, trạng thái và kích vào nút “Tạo mới”. Hệ thống sẽ sinh một mã danh mục mới, tạo một sản phẩm trong bảng DANHMUC và hiển thị danh sách các sản phẩm đã được cập nhật. </w:t>
      </w:r>
    </w:p>
    <w:p w14:paraId="2328BF72" w14:textId="77777777" w:rsidR="00406975" w:rsidRPr="001F4587" w:rsidRDefault="00406975" w:rsidP="00705D3F">
      <w:pPr>
        <w:pStyle w:val="ListParagraph"/>
        <w:numPr>
          <w:ilvl w:val="0"/>
          <w:numId w:val="90"/>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Sửa danh mục</w:t>
      </w:r>
      <w:r w:rsidRPr="001F4587">
        <w:rPr>
          <w:rFonts w:eastAsia="Times New Roman" w:cs="Times New Roman"/>
          <w:color w:val="000000" w:themeColor="text1"/>
          <w:kern w:val="0"/>
          <w:sz w:val="28"/>
          <w:szCs w:val="28"/>
          <w14:ligatures w14:val="none"/>
        </w:rPr>
        <w:t>: </w:t>
      </w:r>
    </w:p>
    <w:p w14:paraId="6D453F5E" w14:textId="77777777" w:rsidR="00406975" w:rsidRPr="001F4587" w:rsidRDefault="00406975" w:rsidP="00705D3F">
      <w:pPr>
        <w:pStyle w:val="ListParagraph"/>
        <w:numPr>
          <w:ilvl w:val="0"/>
          <w:numId w:val="96"/>
        </w:numPr>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Người quản trị kích vào </w:t>
      </w:r>
      <w:r w:rsidR="00E130BC" w:rsidRPr="001F4587">
        <w:rPr>
          <w:rFonts w:eastAsia="Times New Roman" w:cs="Times New Roman"/>
          <w:color w:val="000000" w:themeColor="text1"/>
          <w:kern w:val="0"/>
          <w:sz w:val="28"/>
          <w:szCs w:val="28"/>
          <w14:ligatures w14:val="none"/>
        </w:rPr>
        <w:t xml:space="preserve">nút </w:t>
      </w:r>
      <w:r w:rsidRPr="001F4587">
        <w:rPr>
          <w:rFonts w:eastAsia="Times New Roman" w:cs="Times New Roman"/>
          <w:color w:val="000000" w:themeColor="text1"/>
          <w:kern w:val="0"/>
          <w:sz w:val="28"/>
          <w:szCs w:val="28"/>
          <w14:ligatures w14:val="none"/>
        </w:rPr>
        <w:t>“</w:t>
      </w:r>
      <w:r w:rsidR="00E130BC" w:rsidRPr="001F4587">
        <w:rPr>
          <w:rFonts w:eastAsia="Times New Roman" w:cs="Times New Roman"/>
          <w:color w:val="000000" w:themeColor="text1"/>
          <w:kern w:val="0"/>
          <w:sz w:val="28"/>
          <w:szCs w:val="28"/>
          <w14:ligatures w14:val="none"/>
        </w:rPr>
        <w:t>Tạo mới</w:t>
      </w:r>
      <w:r w:rsidRPr="001F4587">
        <w:rPr>
          <w:rFonts w:eastAsia="Times New Roman" w:cs="Times New Roman"/>
          <w:color w:val="000000" w:themeColor="text1"/>
          <w:kern w:val="0"/>
          <w:sz w:val="28"/>
          <w:szCs w:val="28"/>
          <w14:ligatures w14:val="none"/>
        </w:rPr>
        <w:t>” trên một dòng danh mục. Hệ thống sẽ lấy thông tin cũ của danh mục được chọn gồm: Tên danh mục cấp 1 và tên danh mục</w:t>
      </w:r>
    </w:p>
    <w:p w14:paraId="149CF9E1" w14:textId="77777777" w:rsidR="00406975" w:rsidRPr="001F4587" w:rsidRDefault="00406975" w:rsidP="00705D3F">
      <w:pPr>
        <w:pStyle w:val="ListParagraph"/>
        <w:numPr>
          <w:ilvl w:val="0"/>
          <w:numId w:val="96"/>
        </w:numPr>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nhập thông tin tên danh mục cấp 1 và tên danh mục</w:t>
      </w:r>
      <w:r w:rsidR="00E130BC"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và kích vào nút “Cập nhật”. Hệ thống sẽ sửa thông tin của sản phẩm được chọn trong bảng DANHMUC và hiển thị  danh mục đã cập nhật. </w:t>
      </w:r>
    </w:p>
    <w:p w14:paraId="652AE29C" w14:textId="77777777" w:rsidR="00406975" w:rsidRPr="001F4587" w:rsidRDefault="00406975" w:rsidP="00705D3F">
      <w:pPr>
        <w:pStyle w:val="ListParagraph"/>
        <w:numPr>
          <w:ilvl w:val="0"/>
          <w:numId w:val="90"/>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Xóa danh mục</w:t>
      </w:r>
      <w:r w:rsidRPr="001F4587">
        <w:rPr>
          <w:rFonts w:eastAsia="Times New Roman" w:cs="Times New Roman"/>
          <w:color w:val="000000" w:themeColor="text1"/>
          <w:kern w:val="0"/>
          <w:sz w:val="28"/>
          <w:szCs w:val="28"/>
          <w14:ligatures w14:val="none"/>
        </w:rPr>
        <w:t>:</w:t>
      </w:r>
    </w:p>
    <w:p w14:paraId="39446B84" w14:textId="77777777" w:rsidR="00406975" w:rsidRPr="001F4587" w:rsidRDefault="00406975" w:rsidP="00705D3F">
      <w:pPr>
        <w:pStyle w:val="ListParagraph"/>
        <w:numPr>
          <w:ilvl w:val="0"/>
          <w:numId w:val="97"/>
        </w:numPr>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kích vào biểu tượng “Xóa” trên một dòng sản phẩm. Hệ thống sẽ hiển thị một màn hình yêu cầu xác nhận xóa. </w:t>
      </w:r>
    </w:p>
    <w:p w14:paraId="10DD6F90" w14:textId="77777777" w:rsidR="00406975" w:rsidRPr="001F4587" w:rsidRDefault="00406975" w:rsidP="00705D3F">
      <w:pPr>
        <w:pStyle w:val="ListParagraph"/>
        <w:numPr>
          <w:ilvl w:val="0"/>
          <w:numId w:val="97"/>
        </w:numPr>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Người quản trị kích vào nút “Đồng ý”. Hệ thống sẽ xóa sản phẩm được chọn khỏi bảng </w:t>
      </w:r>
      <w:r w:rsidR="00E130BC" w:rsidRPr="001F4587">
        <w:rPr>
          <w:rFonts w:eastAsia="Times New Roman" w:cs="Times New Roman"/>
          <w:color w:val="000000" w:themeColor="text1"/>
          <w:kern w:val="0"/>
          <w:sz w:val="28"/>
          <w:szCs w:val="28"/>
          <w14:ligatures w14:val="none"/>
        </w:rPr>
        <w:t>DANHMUC</w:t>
      </w:r>
      <w:r w:rsidRPr="001F4587">
        <w:rPr>
          <w:rFonts w:eastAsia="Times New Roman" w:cs="Times New Roman"/>
          <w:color w:val="000000" w:themeColor="text1"/>
          <w:kern w:val="0"/>
          <w:sz w:val="28"/>
          <w:szCs w:val="28"/>
          <w14:ligatures w14:val="none"/>
        </w:rPr>
        <w:t xml:space="preserve"> và hiển thị danh sách các sản phẩm đã cập nhật. Use case kết thúc. </w:t>
      </w:r>
    </w:p>
    <w:p w14:paraId="1A0D9B2A" w14:textId="77777777" w:rsidR="00406975" w:rsidRPr="001F4587" w:rsidRDefault="00406975" w:rsidP="00705D3F">
      <w:pPr>
        <w:numPr>
          <w:ilvl w:val="0"/>
          <w:numId w:val="98"/>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luồng rẽ nhánh</w:t>
      </w:r>
      <w:r w:rsidRPr="001F4587">
        <w:rPr>
          <w:rFonts w:eastAsia="Times New Roman" w:cs="Times New Roman"/>
          <w:color w:val="000000" w:themeColor="text1"/>
          <w:kern w:val="0"/>
          <w:sz w:val="28"/>
          <w:szCs w:val="28"/>
          <w14:ligatures w14:val="none"/>
        </w:rPr>
        <w:t> </w:t>
      </w:r>
    </w:p>
    <w:p w14:paraId="17066869" w14:textId="77777777" w:rsidR="00406975" w:rsidRPr="001F4587" w:rsidRDefault="00406975" w:rsidP="00705D3F">
      <w:pPr>
        <w:numPr>
          <w:ilvl w:val="0"/>
          <w:numId w:val="92"/>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Tại bước 2b hoặc 3b trong luồng cơ bản nếu người quản trị kích vào nút “Hủy bỏ” hệ thống sẽ bỏ qua thao tác thêm mới hoặc sửa chữa tương ứng và hiển thị danh sách các sản phẩm trong bảng DANHMUC. </w:t>
      </w:r>
    </w:p>
    <w:p w14:paraId="6BE048ED" w14:textId="77777777" w:rsidR="00406975" w:rsidRPr="001F4587" w:rsidRDefault="00406975" w:rsidP="00705D3F">
      <w:pPr>
        <w:numPr>
          <w:ilvl w:val="0"/>
          <w:numId w:val="92"/>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bước 4b trong luồng cơ bản nếu người quản trị kích vào nút “Không đồng ý” hệ thống sẽ bỏ qua thao tác xóa và hiển thị danh sách các sản phẩm trong bảng DANHMUC. </w:t>
      </w:r>
    </w:p>
    <w:p w14:paraId="165AA290" w14:textId="77777777" w:rsidR="00406975" w:rsidRPr="001F4587" w:rsidRDefault="00406975" w:rsidP="00705D3F">
      <w:pPr>
        <w:numPr>
          <w:ilvl w:val="0"/>
          <w:numId w:val="92"/>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Tại bất kỳ thời điểm nào trong quá trình thực hiện use case nếu không kết nối được với cơ sử dữ liệu thì hệ thống sẽ hiển thị một thông báo lỗi và use case kết thúc. </w:t>
      </w:r>
    </w:p>
    <w:p w14:paraId="2E1B2889" w14:textId="77777777" w:rsidR="00406975" w:rsidRPr="001F4587" w:rsidRDefault="00406975" w:rsidP="00705D3F">
      <w:pPr>
        <w:numPr>
          <w:ilvl w:val="0"/>
          <w:numId w:val="99"/>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r w:rsidRPr="001F4587">
        <w:rPr>
          <w:rFonts w:eastAsia="Times New Roman" w:cs="Times New Roman"/>
          <w:color w:val="000000" w:themeColor="text1"/>
          <w:kern w:val="0"/>
          <w:sz w:val="28"/>
          <w:szCs w:val="28"/>
          <w14:ligatures w14:val="none"/>
        </w:rPr>
        <w:t>: Use case này chỉ cho phép một số vai trò như người quản trị, người chủ hệ thống thực hiện. </w:t>
      </w:r>
    </w:p>
    <w:p w14:paraId="62EEC86A" w14:textId="77777777" w:rsidR="00406975" w:rsidRPr="001F4587" w:rsidRDefault="00406975" w:rsidP="00705D3F">
      <w:pPr>
        <w:numPr>
          <w:ilvl w:val="0"/>
          <w:numId w:val="99"/>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r w:rsidRPr="001F4587">
        <w:rPr>
          <w:rFonts w:eastAsia="Times New Roman" w:cs="Times New Roman"/>
          <w:color w:val="000000" w:themeColor="text1"/>
          <w:kern w:val="0"/>
          <w:sz w:val="28"/>
          <w:szCs w:val="28"/>
          <w14:ligatures w14:val="none"/>
        </w:rPr>
        <w:t>: Người quản trị cần đăng nhập với vai trò quản trị hệ thống trước khi có thể thực hiện use case. </w:t>
      </w:r>
    </w:p>
    <w:p w14:paraId="7D8B70A2" w14:textId="77777777" w:rsidR="00406975" w:rsidRPr="001F4587" w:rsidRDefault="00406975" w:rsidP="00705D3F">
      <w:pPr>
        <w:numPr>
          <w:ilvl w:val="0"/>
          <w:numId w:val="99"/>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r w:rsidRPr="001F4587">
        <w:rPr>
          <w:rFonts w:eastAsia="Times New Roman" w:cs="Times New Roman"/>
          <w:color w:val="000000" w:themeColor="text1"/>
          <w:kern w:val="0"/>
          <w:sz w:val="28"/>
          <w:szCs w:val="28"/>
          <w14:ligatures w14:val="none"/>
        </w:rPr>
        <w:t>: Nếu use case kết thúc thành công thì thông tin về sản phẩm sẽ được cập nhập trong cơ sở dữ liệu. </w:t>
      </w:r>
    </w:p>
    <w:p w14:paraId="696CE6CB" w14:textId="77777777" w:rsidR="00406975" w:rsidRPr="001F4587" w:rsidRDefault="00406975" w:rsidP="00705D3F">
      <w:pPr>
        <w:numPr>
          <w:ilvl w:val="0"/>
          <w:numId w:val="9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r w:rsidRPr="001F4587">
        <w:rPr>
          <w:rFonts w:eastAsia="Times New Roman" w:cs="Times New Roman"/>
          <w:color w:val="000000" w:themeColor="text1"/>
          <w:kern w:val="0"/>
          <w:sz w:val="28"/>
          <w:szCs w:val="28"/>
          <w14:ligatures w14:val="none"/>
        </w:rPr>
        <w:t>: Không có.</w:t>
      </w:r>
    </w:p>
    <w:p w14:paraId="75EE1E76" w14:textId="77777777" w:rsidR="00C67DBD" w:rsidRDefault="00C67DBD">
      <w:pPr>
        <w:spacing w:line="259" w:lineRule="auto"/>
        <w:jc w:val="left"/>
        <w:rPr>
          <w:rFonts w:eastAsiaTheme="majorEastAsia" w:cs="Times New Roman"/>
          <w:b/>
          <w:iCs/>
          <w:color w:val="000000" w:themeColor="text1"/>
          <w:sz w:val="28"/>
          <w:szCs w:val="28"/>
        </w:rPr>
      </w:pPr>
      <w:r>
        <w:br w:type="page"/>
      </w:r>
    </w:p>
    <w:p w14:paraId="11DEE1F9" w14:textId="12D0F906" w:rsidR="00E130BC" w:rsidRPr="001F4587" w:rsidRDefault="00E130BC" w:rsidP="00705D3F">
      <w:pPr>
        <w:pStyle w:val="Heading4"/>
        <w:numPr>
          <w:ilvl w:val="3"/>
          <w:numId w:val="146"/>
        </w:numPr>
        <w:ind w:left="0" w:firstLine="0"/>
      </w:pPr>
      <w:r w:rsidRPr="001F4587">
        <w:lastRenderedPageBreak/>
        <w:t>Use case Bảo trì sản phẩm</w:t>
      </w:r>
    </w:p>
    <w:p w14:paraId="2E8FDA56" w14:textId="77777777" w:rsidR="00E130BC" w:rsidRPr="001F4587" w:rsidRDefault="00E130BC"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t>Biểu đồ trình tự</w:t>
      </w:r>
    </w:p>
    <w:p w14:paraId="5FB7D6A7" w14:textId="4AFE22BA" w:rsidR="001D4A37" w:rsidRPr="001F4587" w:rsidRDefault="00DA3D20" w:rsidP="00C67DBD">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50A99C4" wp14:editId="2B485C00">
            <wp:extent cx="5162761" cy="77533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9">
                      <a:extLst>
                        <a:ext uri="{28A0092B-C50C-407E-A947-70E740481C1C}">
                          <a14:useLocalDpi xmlns:a14="http://schemas.microsoft.com/office/drawing/2010/main" val="0"/>
                        </a:ext>
                      </a:extLst>
                    </a:blip>
                    <a:srcRect r="29240" b="36684"/>
                    <a:stretch/>
                  </pic:blipFill>
                  <pic:spPr bwMode="auto">
                    <a:xfrm>
                      <a:off x="0" y="0"/>
                      <a:ext cx="5162761" cy="7753350"/>
                    </a:xfrm>
                    <a:prstGeom prst="rect">
                      <a:avLst/>
                    </a:prstGeom>
                    <a:noFill/>
                    <a:ln>
                      <a:noFill/>
                    </a:ln>
                    <a:extLst>
                      <a:ext uri="{53640926-AAD7-44D8-BBD7-CCE9431645EC}">
                        <a14:shadowObscured xmlns:a14="http://schemas.microsoft.com/office/drawing/2010/main"/>
                      </a:ext>
                    </a:extLst>
                  </pic:spPr>
                </pic:pic>
              </a:graphicData>
            </a:graphic>
          </wp:inline>
        </w:drawing>
      </w:r>
    </w:p>
    <w:p w14:paraId="2AB2B476" w14:textId="7C03B173" w:rsidR="00E130BC" w:rsidRDefault="001D4A37" w:rsidP="006D3ECD">
      <w:pPr>
        <w:pStyle w:val="1hnh"/>
      </w:pPr>
      <w:bookmarkStart w:id="141" w:name="_Toc167906660"/>
      <w:r w:rsidRPr="001F4587">
        <w:t xml:space="preserve">Hình 2. </w:t>
      </w:r>
      <w:fldSimple w:instr=" SEQ Hình_2. \* ARABIC ">
        <w:r w:rsidR="00A56067" w:rsidRPr="001F4587">
          <w:rPr>
            <w:noProof/>
          </w:rPr>
          <w:t>32</w:t>
        </w:r>
      </w:fldSimple>
      <w:r w:rsidRPr="001F4587">
        <w:t xml:space="preserve"> Biểu đồ trình tự use case Bảo trì sản phẩm</w:t>
      </w:r>
      <w:bookmarkEnd w:id="141"/>
    </w:p>
    <w:p w14:paraId="24C1ED02" w14:textId="77777777" w:rsidR="00E130BC" w:rsidRPr="001F4587" w:rsidRDefault="00E130BC"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3EAE2CE9" w14:textId="4DDEBCF6" w:rsidR="001D4A37" w:rsidRPr="001F4587" w:rsidRDefault="00DA3D20" w:rsidP="0000470A">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73D8057F" wp14:editId="27971CD5">
            <wp:extent cx="5308600" cy="60134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0">
                      <a:extLst>
                        <a:ext uri="{28A0092B-C50C-407E-A947-70E740481C1C}">
                          <a14:useLocalDpi xmlns:a14="http://schemas.microsoft.com/office/drawing/2010/main" val="0"/>
                        </a:ext>
                      </a:extLst>
                    </a:blip>
                    <a:srcRect r="31367" b="29138"/>
                    <a:stretch/>
                  </pic:blipFill>
                  <pic:spPr bwMode="auto">
                    <a:xfrm>
                      <a:off x="0" y="0"/>
                      <a:ext cx="5309122" cy="6014041"/>
                    </a:xfrm>
                    <a:prstGeom prst="rect">
                      <a:avLst/>
                    </a:prstGeom>
                    <a:noFill/>
                    <a:ln>
                      <a:noFill/>
                    </a:ln>
                    <a:extLst>
                      <a:ext uri="{53640926-AAD7-44D8-BBD7-CCE9431645EC}">
                        <a14:shadowObscured xmlns:a14="http://schemas.microsoft.com/office/drawing/2010/main"/>
                      </a:ext>
                    </a:extLst>
                  </pic:spPr>
                </pic:pic>
              </a:graphicData>
            </a:graphic>
          </wp:inline>
        </w:drawing>
      </w:r>
    </w:p>
    <w:p w14:paraId="3AFDAF8D" w14:textId="6018CF78" w:rsidR="00E130BC" w:rsidRPr="001F4587" w:rsidRDefault="001D4A37" w:rsidP="006D3ECD">
      <w:pPr>
        <w:pStyle w:val="1hnh"/>
      </w:pPr>
      <w:bookmarkStart w:id="142" w:name="_Toc167906661"/>
      <w:r w:rsidRPr="001F4587">
        <w:t xml:space="preserve">Hình 2. </w:t>
      </w:r>
      <w:fldSimple w:instr=" SEQ Hình_2. \* ARABIC ">
        <w:r w:rsidR="00A56067" w:rsidRPr="001F4587">
          <w:rPr>
            <w:noProof/>
          </w:rPr>
          <w:t>33</w:t>
        </w:r>
      </w:fldSimple>
      <w:r w:rsidRPr="001F4587">
        <w:t xml:space="preserve"> Biểu đồ lớp phân tích Bảo trì sản phẩm</w:t>
      </w:r>
      <w:bookmarkEnd w:id="142"/>
    </w:p>
    <w:p w14:paraId="314483F3" w14:textId="28F50C1D" w:rsidR="00E130BC" w:rsidRPr="001F4587" w:rsidRDefault="00E130BC"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85DC5BB" wp14:editId="70777A10">
            <wp:extent cx="5940425" cy="87249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872490"/>
                    </a:xfrm>
                    <a:prstGeom prst="rect">
                      <a:avLst/>
                    </a:prstGeom>
                  </pic:spPr>
                </pic:pic>
              </a:graphicData>
            </a:graphic>
          </wp:inline>
        </w:drawing>
      </w:r>
    </w:p>
    <w:p w14:paraId="2C86BEF2" w14:textId="77777777" w:rsidR="00E130BC" w:rsidRPr="001F4587"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người quản trị xem, thêm, sửa, xóa các sản phẩm trong bảng SANPHAM trên hệ thống.</w:t>
      </w:r>
    </w:p>
    <w:p w14:paraId="48581032" w14:textId="77777777" w:rsidR="00E130BC" w:rsidRPr="001F4587" w:rsidRDefault="00E130BC" w:rsidP="00705D3F">
      <w:pPr>
        <w:numPr>
          <w:ilvl w:val="0"/>
          <w:numId w:val="106"/>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các sự kiện </w:t>
      </w:r>
    </w:p>
    <w:p w14:paraId="75723689" w14:textId="77777777" w:rsidR="00E130BC" w:rsidRPr="001F4587" w:rsidRDefault="00E130BC" w:rsidP="00705D3F">
      <w:pPr>
        <w:numPr>
          <w:ilvl w:val="0"/>
          <w:numId w:val="107"/>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lastRenderedPageBreak/>
        <w:t>Luồng cơ bản</w:t>
      </w:r>
      <w:r w:rsidRPr="001F4587">
        <w:rPr>
          <w:rFonts w:eastAsia="Times New Roman" w:cs="Times New Roman"/>
          <w:color w:val="000000" w:themeColor="text1"/>
          <w:kern w:val="0"/>
          <w:sz w:val="28"/>
          <w:szCs w:val="28"/>
          <w14:ligatures w14:val="none"/>
        </w:rPr>
        <w:t> </w:t>
      </w:r>
    </w:p>
    <w:p w14:paraId="39A326F2" w14:textId="77777777" w:rsidR="00E130BC" w:rsidRPr="001F4587" w:rsidRDefault="00E130BC" w:rsidP="00705D3F">
      <w:pPr>
        <w:pStyle w:val="ListParagraph"/>
        <w:numPr>
          <w:ilvl w:val="0"/>
          <w:numId w:val="108"/>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bắt đầu khi người quản trị kích vào nút “Sản phẩm” trên menu quản trị. Hệ thống lấy thông tin chi tiết của các sản phẩm gồm: mã sản phẩm, tên sản phẩm, giá bán, số lượng từ bảng SANPHAM trong cơ sở dữ liệu và hiển thị danh sách các sản phẩm lên màn hình. </w:t>
      </w:r>
    </w:p>
    <w:p w14:paraId="4319F173" w14:textId="77777777" w:rsidR="00E130BC" w:rsidRPr="001F4587" w:rsidRDefault="00E130BC" w:rsidP="00705D3F">
      <w:pPr>
        <w:pStyle w:val="ListParagraph"/>
        <w:numPr>
          <w:ilvl w:val="0"/>
          <w:numId w:val="91"/>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Cs/>
          <w:color w:val="000000" w:themeColor="text1"/>
          <w:kern w:val="0"/>
          <w:sz w:val="28"/>
          <w:szCs w:val="28"/>
          <w14:ligatures w14:val="none"/>
        </w:rPr>
        <w:t>Thêm sản phẩm</w:t>
      </w:r>
      <w:r w:rsidRPr="001F4587">
        <w:rPr>
          <w:rFonts w:eastAsia="Times New Roman" w:cs="Times New Roman"/>
          <w:color w:val="000000" w:themeColor="text1"/>
          <w:kern w:val="0"/>
          <w:sz w:val="28"/>
          <w:szCs w:val="28"/>
          <w14:ligatures w14:val="none"/>
        </w:rPr>
        <w:t>: </w:t>
      </w:r>
    </w:p>
    <w:p w14:paraId="555092F5" w14:textId="77777777" w:rsidR="00E130BC" w:rsidRPr="001F4587" w:rsidRDefault="00E130BC" w:rsidP="00705D3F">
      <w:pPr>
        <w:pStyle w:val="ListParagraph"/>
        <w:numPr>
          <w:ilvl w:val="0"/>
          <w:numId w:val="109"/>
        </w:numPr>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kích vào nút “Tạo mới” là danh mục con của danh mục Sản phẩm. Hệ thống hiển thị màn hình yêu cầu nhập thông tin chi tiết cho sản phẩm gồm tên sản phẩm, danh mục, thương hiệu, trạng thái, giá tiền, số lượng, hình ảnh, mô tả.</w:t>
      </w:r>
    </w:p>
    <w:p w14:paraId="0F22941A" w14:textId="77777777" w:rsidR="00E130BC" w:rsidRPr="001F4587" w:rsidRDefault="00E130BC" w:rsidP="00705D3F">
      <w:pPr>
        <w:pStyle w:val="ListParagraph"/>
        <w:numPr>
          <w:ilvl w:val="0"/>
          <w:numId w:val="109"/>
        </w:numPr>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Người quản trị nhập thông tin tên sản phẩm, danh mục, thương hiệu, trạng thái, giá tiền, số lượng, hình ảnh, mô tả. và kích vào nút “Tạo mới”. Hệ thống sẽ sinh một mã sản phẩm mới, tạo một sản phẩm trong bảng SANPHAM và hiển thị danh sách các sản phẩm đã được cập nhật. </w:t>
      </w:r>
    </w:p>
    <w:p w14:paraId="3C986DC8" w14:textId="77777777" w:rsidR="00E130BC" w:rsidRPr="001F4587" w:rsidRDefault="00E130BC" w:rsidP="00705D3F">
      <w:pPr>
        <w:pStyle w:val="ListParagraph"/>
        <w:numPr>
          <w:ilvl w:val="0"/>
          <w:numId w:val="110"/>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Cs/>
          <w:color w:val="000000" w:themeColor="text1"/>
          <w:kern w:val="0"/>
          <w:sz w:val="28"/>
          <w:szCs w:val="28"/>
          <w14:ligatures w14:val="none"/>
        </w:rPr>
        <w:t>Sửa sản phẩm</w:t>
      </w:r>
      <w:r w:rsidRPr="001F4587">
        <w:rPr>
          <w:rFonts w:eastAsia="Times New Roman" w:cs="Times New Roman"/>
          <w:color w:val="000000" w:themeColor="text1"/>
          <w:kern w:val="0"/>
          <w:sz w:val="28"/>
          <w:szCs w:val="28"/>
          <w14:ligatures w14:val="none"/>
        </w:rPr>
        <w:t>: </w:t>
      </w:r>
    </w:p>
    <w:p w14:paraId="3EB85E4F" w14:textId="77777777" w:rsidR="00E130BC" w:rsidRPr="001F4587" w:rsidRDefault="00E130BC" w:rsidP="00705D3F">
      <w:pPr>
        <w:pStyle w:val="ListParagraph"/>
        <w:numPr>
          <w:ilvl w:val="0"/>
          <w:numId w:val="111"/>
        </w:numPr>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kích vào nút “Sửa” trên một dòng sản phẩm. Hệ thống sẽ lấy thông tin cũ của sản phẩm được chọn gồm: tên sản phẩm, danh mục, thương hiệu, trạng thái, giá tiền, số lượng, hình ảnh, mô tả.</w:t>
      </w:r>
    </w:p>
    <w:p w14:paraId="4206CF92" w14:textId="77777777" w:rsidR="00E130BC" w:rsidRPr="001F4587" w:rsidRDefault="00E130BC" w:rsidP="00705D3F">
      <w:pPr>
        <w:pStyle w:val="ListParagraph"/>
        <w:numPr>
          <w:ilvl w:val="0"/>
          <w:numId w:val="111"/>
        </w:numPr>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nhập thông tin mới tên sản phẩm, danh mục, thương hiệu, trạng thái, giá tiền, số lượng, hình ảnh, mô tả và kích vào nút “Sửa”. Hệ thống sẽ sửa thông tin của sản phẩm được chọn trong bảng SANPHAM và hiển thị danh sách sản phẩm đã cập nhật. </w:t>
      </w:r>
    </w:p>
    <w:p w14:paraId="1A55E9D6" w14:textId="77777777" w:rsidR="00E130BC" w:rsidRPr="001F4587" w:rsidRDefault="00E130BC" w:rsidP="00705D3F">
      <w:pPr>
        <w:pStyle w:val="ListParagraph"/>
        <w:numPr>
          <w:ilvl w:val="0"/>
          <w:numId w:val="90"/>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Xóa sản phẩm</w:t>
      </w:r>
      <w:r w:rsidRPr="001F4587">
        <w:rPr>
          <w:rFonts w:eastAsia="Times New Roman" w:cs="Times New Roman"/>
          <w:color w:val="000000" w:themeColor="text1"/>
          <w:kern w:val="0"/>
          <w:sz w:val="28"/>
          <w:szCs w:val="28"/>
          <w14:ligatures w14:val="none"/>
        </w:rPr>
        <w:t>:</w:t>
      </w:r>
    </w:p>
    <w:p w14:paraId="6CF86964" w14:textId="77777777" w:rsidR="00E130BC" w:rsidRPr="001F4587" w:rsidRDefault="00E130BC" w:rsidP="00705D3F">
      <w:pPr>
        <w:pStyle w:val="ListParagraph"/>
        <w:numPr>
          <w:ilvl w:val="0"/>
          <w:numId w:val="112"/>
        </w:numPr>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kích vào nút “Xóa” trên một dòng sản phẩm. Hệ thống sẽ hiển thị một màn hình yêu cầu xác nhận xóa. </w:t>
      </w:r>
    </w:p>
    <w:p w14:paraId="10F01971" w14:textId="77777777" w:rsidR="00E130BC" w:rsidRDefault="00E130BC" w:rsidP="00705D3F">
      <w:pPr>
        <w:pStyle w:val="ListParagraph"/>
        <w:numPr>
          <w:ilvl w:val="0"/>
          <w:numId w:val="112"/>
        </w:numPr>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kích vào nút “Đồng ý”. Hệ thống sẽ xóa sản phẩm được chọn khỏi bảng SANPHAM và hiển thị danh sách các sản phẩm đã cập nhật. Use case kết thúc. </w:t>
      </w:r>
    </w:p>
    <w:p w14:paraId="28FAD74B" w14:textId="77777777" w:rsidR="006D3ECD" w:rsidRPr="001F4587" w:rsidRDefault="006D3ECD" w:rsidP="006D3ECD">
      <w:pPr>
        <w:pStyle w:val="ListParagraph"/>
        <w:tabs>
          <w:tab w:val="left" w:pos="851"/>
          <w:tab w:val="left" w:pos="993"/>
        </w:tabs>
        <w:spacing w:after="0" w:line="360" w:lineRule="auto"/>
        <w:rPr>
          <w:rFonts w:eastAsia="Times New Roman" w:cs="Times New Roman"/>
          <w:color w:val="000000" w:themeColor="text1"/>
          <w:kern w:val="0"/>
          <w:sz w:val="28"/>
          <w:szCs w:val="28"/>
          <w14:ligatures w14:val="none"/>
        </w:rPr>
      </w:pPr>
    </w:p>
    <w:p w14:paraId="660CBE1E" w14:textId="77777777" w:rsidR="00E130BC" w:rsidRPr="00387AC5" w:rsidRDefault="00E130BC" w:rsidP="00705D3F">
      <w:pPr>
        <w:numPr>
          <w:ilvl w:val="0"/>
          <w:numId w:val="113"/>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commentRangeStart w:id="143"/>
      <w:r w:rsidRPr="00387AC5">
        <w:rPr>
          <w:rFonts w:eastAsia="Times New Roman" w:cs="Times New Roman"/>
          <w:b/>
          <w:bCs/>
          <w:color w:val="000000" w:themeColor="text1"/>
          <w:kern w:val="0"/>
          <w:sz w:val="28"/>
          <w:szCs w:val="28"/>
          <w14:ligatures w14:val="none"/>
        </w:rPr>
        <w:lastRenderedPageBreak/>
        <w:t>Các luồng rẽ nhánh</w:t>
      </w:r>
      <w:r w:rsidRPr="00387AC5">
        <w:rPr>
          <w:rFonts w:eastAsia="Times New Roman" w:cs="Times New Roman"/>
          <w:color w:val="000000" w:themeColor="text1"/>
          <w:kern w:val="0"/>
          <w:sz w:val="28"/>
          <w:szCs w:val="28"/>
          <w14:ligatures w14:val="none"/>
        </w:rPr>
        <w:t> </w:t>
      </w:r>
    </w:p>
    <w:p w14:paraId="11E67C56" w14:textId="77777777" w:rsidR="00E130BC" w:rsidRPr="00387AC5" w:rsidRDefault="00E130BC" w:rsidP="00705D3F">
      <w:pPr>
        <w:pStyle w:val="ListParagraph"/>
        <w:numPr>
          <w:ilvl w:val="0"/>
          <w:numId w:val="114"/>
        </w:numPr>
        <w:tabs>
          <w:tab w:val="left" w:pos="851"/>
          <w:tab w:val="left" w:pos="993"/>
        </w:tabs>
        <w:spacing w:after="0" w:line="360" w:lineRule="auto"/>
        <w:ind w:left="0" w:firstLine="720"/>
        <w:rPr>
          <w:rFonts w:cs="Times New Roman"/>
          <w:color w:val="000000" w:themeColor="text1"/>
          <w:spacing w:val="-6"/>
          <w:sz w:val="28"/>
          <w:szCs w:val="28"/>
        </w:rPr>
      </w:pPr>
      <w:r w:rsidRPr="00387AC5">
        <w:rPr>
          <w:rFonts w:cs="Times New Roman"/>
          <w:color w:val="000000" w:themeColor="text1"/>
          <w:spacing w:val="-6"/>
          <w:sz w:val="28"/>
          <w:szCs w:val="28"/>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523CB73F" w14:textId="77777777" w:rsidR="00E130BC" w:rsidRPr="00387AC5" w:rsidRDefault="00E130BC" w:rsidP="00705D3F">
      <w:pPr>
        <w:pStyle w:val="ListParagraph"/>
        <w:numPr>
          <w:ilvl w:val="0"/>
          <w:numId w:val="114"/>
        </w:numPr>
        <w:tabs>
          <w:tab w:val="left" w:pos="851"/>
          <w:tab w:val="left" w:pos="993"/>
        </w:tabs>
        <w:spacing w:after="0" w:line="360" w:lineRule="auto"/>
        <w:ind w:left="0" w:firstLine="720"/>
        <w:rPr>
          <w:rFonts w:cs="Times New Roman"/>
          <w:color w:val="000000" w:themeColor="text1"/>
          <w:sz w:val="28"/>
          <w:szCs w:val="28"/>
        </w:rPr>
      </w:pPr>
      <w:r w:rsidRPr="00387AC5">
        <w:rPr>
          <w:rFonts w:cs="Times New Roman"/>
          <w:color w:val="000000" w:themeColor="text1"/>
          <w:sz w:val="28"/>
          <w:szCs w:val="28"/>
        </w:rPr>
        <w:t>Tại bước 2b hoặc 3b trong luồng cơ bản nếu người quản trị kích vào nút “Hủy bỏ” hệ thống sẽ bỏ qua thao tác thêm mới hoặc sửa chữa tương ứng và hiển thị danh sách các sản phẩm trong bảng SANPHAM. </w:t>
      </w:r>
    </w:p>
    <w:p w14:paraId="7E4EDB14" w14:textId="77777777" w:rsidR="00E130BC" w:rsidRPr="00387AC5" w:rsidRDefault="00E130BC" w:rsidP="00705D3F">
      <w:pPr>
        <w:pStyle w:val="ListParagraph"/>
        <w:numPr>
          <w:ilvl w:val="0"/>
          <w:numId w:val="114"/>
        </w:numPr>
        <w:tabs>
          <w:tab w:val="left" w:pos="851"/>
          <w:tab w:val="left" w:pos="993"/>
        </w:tabs>
        <w:spacing w:after="0" w:line="360" w:lineRule="auto"/>
        <w:ind w:left="0" w:firstLine="720"/>
        <w:rPr>
          <w:rFonts w:cs="Times New Roman"/>
          <w:color w:val="000000" w:themeColor="text1"/>
          <w:sz w:val="28"/>
          <w:szCs w:val="28"/>
        </w:rPr>
      </w:pPr>
      <w:r w:rsidRPr="00387AC5">
        <w:rPr>
          <w:rFonts w:cs="Times New Roman"/>
          <w:color w:val="000000" w:themeColor="text1"/>
          <w:sz w:val="28"/>
          <w:szCs w:val="28"/>
        </w:rPr>
        <w:t>. Tại bước 4b trong luồng cơ bản nếu người quản trị kích vào nút “Không đồng ý” hệ thống sẽ bỏ qua thao tác xóa và hiển thị danh sách các sản phẩm trong bảng SANPHAM. </w:t>
      </w:r>
      <w:commentRangeEnd w:id="143"/>
      <w:r w:rsidRPr="00387AC5">
        <w:rPr>
          <w:rStyle w:val="CommentReference"/>
          <w:rFonts w:cs="Times New Roman"/>
          <w:color w:val="000000" w:themeColor="text1"/>
          <w:sz w:val="28"/>
          <w:szCs w:val="28"/>
        </w:rPr>
        <w:commentReference w:id="143"/>
      </w:r>
    </w:p>
    <w:p w14:paraId="32377D63" w14:textId="77777777" w:rsidR="00E130BC" w:rsidRPr="001F4587" w:rsidRDefault="00E130BC" w:rsidP="00705D3F">
      <w:pPr>
        <w:pStyle w:val="ListParagraph"/>
        <w:numPr>
          <w:ilvl w:val="0"/>
          <w:numId w:val="114"/>
        </w:numPr>
        <w:tabs>
          <w:tab w:val="left" w:pos="851"/>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Tại bất kỳ thời điểm nào trong quá trình thực hiện use case nếu không kết nối được với cơ sử dữ liệu thì hệ thống sẽ hiển thị một thông báo lỗi và use case kết thúc. </w:t>
      </w:r>
    </w:p>
    <w:p w14:paraId="15D200D4" w14:textId="77777777" w:rsidR="00E130BC" w:rsidRPr="001F4587" w:rsidRDefault="00E130BC" w:rsidP="00705D3F">
      <w:pPr>
        <w:numPr>
          <w:ilvl w:val="0"/>
          <w:numId w:val="115"/>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r w:rsidRPr="001F4587">
        <w:rPr>
          <w:rFonts w:eastAsia="Times New Roman" w:cs="Times New Roman"/>
          <w:color w:val="000000" w:themeColor="text1"/>
          <w:kern w:val="0"/>
          <w:sz w:val="28"/>
          <w:szCs w:val="28"/>
          <w14:ligatures w14:val="none"/>
        </w:rPr>
        <w:t>: Use case này chỉ cho phép một số vai trò như người quản trị, người chủ hệ thống thực hiện. </w:t>
      </w:r>
    </w:p>
    <w:p w14:paraId="347691E5" w14:textId="77777777" w:rsidR="00E130BC" w:rsidRPr="001F4587" w:rsidRDefault="00E130BC" w:rsidP="00705D3F">
      <w:pPr>
        <w:numPr>
          <w:ilvl w:val="0"/>
          <w:numId w:val="115"/>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r w:rsidRPr="001F4587">
        <w:rPr>
          <w:rFonts w:eastAsia="Times New Roman" w:cs="Times New Roman"/>
          <w:color w:val="000000" w:themeColor="text1"/>
          <w:kern w:val="0"/>
          <w:sz w:val="28"/>
          <w:szCs w:val="28"/>
          <w14:ligatures w14:val="none"/>
        </w:rPr>
        <w:t>: Người quản trị cần đăng nhập với vai trò quản trị hệ thống trước khi có thể thực hiện use case. </w:t>
      </w:r>
    </w:p>
    <w:p w14:paraId="43C7BF9B" w14:textId="77777777" w:rsidR="00E130BC" w:rsidRPr="001F4587" w:rsidRDefault="00E130BC" w:rsidP="00705D3F">
      <w:pPr>
        <w:numPr>
          <w:ilvl w:val="0"/>
          <w:numId w:val="115"/>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r w:rsidRPr="001F4587">
        <w:rPr>
          <w:rFonts w:eastAsia="Times New Roman" w:cs="Times New Roman"/>
          <w:color w:val="000000" w:themeColor="text1"/>
          <w:kern w:val="0"/>
          <w:sz w:val="28"/>
          <w:szCs w:val="28"/>
          <w14:ligatures w14:val="none"/>
        </w:rPr>
        <w:t>: Nếu use case kết thúc thành công thì thông tin về sản phẩm sẽ được cập nhập trong cơ sở dữ liệu. </w:t>
      </w:r>
    </w:p>
    <w:p w14:paraId="610E66BD" w14:textId="77777777" w:rsidR="00E130BC" w:rsidRPr="001F4587" w:rsidRDefault="00E130BC" w:rsidP="00705D3F">
      <w:pPr>
        <w:numPr>
          <w:ilvl w:val="0"/>
          <w:numId w:val="115"/>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r w:rsidRPr="001F4587">
        <w:rPr>
          <w:rFonts w:eastAsia="Times New Roman" w:cs="Times New Roman"/>
          <w:color w:val="000000" w:themeColor="text1"/>
          <w:kern w:val="0"/>
          <w:sz w:val="28"/>
          <w:szCs w:val="28"/>
          <w14:ligatures w14:val="none"/>
        </w:rPr>
        <w:t>: Không có.</w:t>
      </w:r>
    </w:p>
    <w:p w14:paraId="5F4F02DE" w14:textId="77777777" w:rsidR="00C67DBD" w:rsidRDefault="00C67DBD">
      <w:pPr>
        <w:spacing w:line="259" w:lineRule="auto"/>
        <w:jc w:val="left"/>
        <w:rPr>
          <w:rFonts w:eastAsiaTheme="majorEastAsia" w:cs="Times New Roman"/>
          <w:b/>
          <w:iCs/>
          <w:color w:val="000000" w:themeColor="text1"/>
          <w:sz w:val="28"/>
          <w:szCs w:val="28"/>
        </w:rPr>
      </w:pPr>
      <w:r>
        <w:br w:type="page"/>
      </w:r>
    </w:p>
    <w:p w14:paraId="00883ACE" w14:textId="11FE2E9D" w:rsidR="004C1733" w:rsidRPr="001F4587" w:rsidRDefault="00E130BC" w:rsidP="00705D3F">
      <w:pPr>
        <w:pStyle w:val="Heading4"/>
        <w:numPr>
          <w:ilvl w:val="3"/>
          <w:numId w:val="146"/>
        </w:numPr>
        <w:ind w:left="0" w:firstLine="0"/>
      </w:pPr>
      <w:r w:rsidRPr="001F4587">
        <w:lastRenderedPageBreak/>
        <w:t>Use case Bảo trì bài viết</w:t>
      </w:r>
    </w:p>
    <w:p w14:paraId="054491A9" w14:textId="77777777"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t>Biểu đồ</w:t>
      </w:r>
      <w:r w:rsidR="00E130BC" w:rsidRPr="001F4587">
        <w:rPr>
          <w:rFonts w:cs="Times New Roman"/>
          <w:color w:val="000000" w:themeColor="text1"/>
          <w:sz w:val="28"/>
          <w:szCs w:val="28"/>
        </w:rPr>
        <w:t xml:space="preserve"> trình tự</w:t>
      </w:r>
    </w:p>
    <w:p w14:paraId="3294A2F0" w14:textId="475D6D85" w:rsidR="001D4A37" w:rsidRPr="001F4587" w:rsidRDefault="00DA3D20" w:rsidP="009E33B3">
      <w:pPr>
        <w:pStyle w:val="ListParagraph"/>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79DC1A1" wp14:editId="528493AB">
            <wp:extent cx="5564437" cy="77819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a:extLst>
                        <a:ext uri="{28A0092B-C50C-407E-A947-70E740481C1C}">
                          <a14:useLocalDpi xmlns:a14="http://schemas.microsoft.com/office/drawing/2010/main" val="0"/>
                        </a:ext>
                      </a:extLst>
                    </a:blip>
                    <a:srcRect l="1" t="1495" r="32390" b="36124"/>
                    <a:stretch/>
                  </pic:blipFill>
                  <pic:spPr bwMode="auto">
                    <a:xfrm>
                      <a:off x="0" y="0"/>
                      <a:ext cx="5570301" cy="7790126"/>
                    </a:xfrm>
                    <a:prstGeom prst="rect">
                      <a:avLst/>
                    </a:prstGeom>
                    <a:noFill/>
                    <a:ln>
                      <a:noFill/>
                    </a:ln>
                    <a:extLst>
                      <a:ext uri="{53640926-AAD7-44D8-BBD7-CCE9431645EC}">
                        <a14:shadowObscured xmlns:a14="http://schemas.microsoft.com/office/drawing/2010/main"/>
                      </a:ext>
                    </a:extLst>
                  </pic:spPr>
                </pic:pic>
              </a:graphicData>
            </a:graphic>
          </wp:inline>
        </w:drawing>
      </w:r>
    </w:p>
    <w:p w14:paraId="0B3BAC69" w14:textId="31EC839C" w:rsidR="00E130BC" w:rsidRPr="001F4587" w:rsidRDefault="001D4A37" w:rsidP="006D3ECD">
      <w:pPr>
        <w:pStyle w:val="1hnh"/>
      </w:pPr>
      <w:bookmarkStart w:id="144" w:name="_Toc167906662"/>
      <w:r w:rsidRPr="001F4587">
        <w:t xml:space="preserve">Hình 2. </w:t>
      </w:r>
      <w:fldSimple w:instr=" SEQ Hình_2. \* ARABIC ">
        <w:r w:rsidR="00A56067" w:rsidRPr="001F4587">
          <w:rPr>
            <w:noProof/>
          </w:rPr>
          <w:t>34</w:t>
        </w:r>
      </w:fldSimple>
      <w:r w:rsidRPr="001F4587">
        <w:t xml:space="preserve"> Biểu đồ trình tự bảo trì bài viết</w:t>
      </w:r>
      <w:bookmarkEnd w:id="144"/>
    </w:p>
    <w:p w14:paraId="0B51FCD2" w14:textId="4321F604"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635CB6C0" w14:textId="0217C2CB" w:rsidR="001D4A37" w:rsidRPr="001F4587" w:rsidRDefault="00DA3D20" w:rsidP="006078D3">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BFC38C7" wp14:editId="30FDCF0F">
            <wp:extent cx="5708649" cy="6057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r="27199" b="26056"/>
                    <a:stretch/>
                  </pic:blipFill>
                  <pic:spPr bwMode="auto">
                    <a:xfrm>
                      <a:off x="0" y="0"/>
                      <a:ext cx="5712930" cy="6062443"/>
                    </a:xfrm>
                    <a:prstGeom prst="rect">
                      <a:avLst/>
                    </a:prstGeom>
                    <a:noFill/>
                    <a:ln>
                      <a:noFill/>
                    </a:ln>
                    <a:extLst>
                      <a:ext uri="{53640926-AAD7-44D8-BBD7-CCE9431645EC}">
                        <a14:shadowObscured xmlns:a14="http://schemas.microsoft.com/office/drawing/2010/main"/>
                      </a:ext>
                    </a:extLst>
                  </pic:spPr>
                </pic:pic>
              </a:graphicData>
            </a:graphic>
          </wp:inline>
        </w:drawing>
      </w:r>
    </w:p>
    <w:p w14:paraId="76DBDD9E" w14:textId="3F5F52DA" w:rsidR="00E130BC" w:rsidRPr="001F4587" w:rsidRDefault="001D4A37" w:rsidP="006D3ECD">
      <w:pPr>
        <w:pStyle w:val="1hnh"/>
      </w:pPr>
      <w:bookmarkStart w:id="145" w:name="_Toc167906663"/>
      <w:r w:rsidRPr="001F4587">
        <w:t xml:space="preserve">Hình 2. </w:t>
      </w:r>
      <w:fldSimple w:instr=" SEQ Hình_2. \* ARABIC ">
        <w:r w:rsidR="00A56067" w:rsidRPr="001F4587">
          <w:rPr>
            <w:noProof/>
          </w:rPr>
          <w:t>35</w:t>
        </w:r>
      </w:fldSimple>
      <w:r w:rsidRPr="001F4587">
        <w:t xml:space="preserve"> Biểu đồ lớp phân tích Bảo trì bài viết</w:t>
      </w:r>
      <w:bookmarkEnd w:id="145"/>
    </w:p>
    <w:p w14:paraId="6BD1F447" w14:textId="08B52558" w:rsidR="00E130BC" w:rsidRPr="001F4587" w:rsidRDefault="00E130BC"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3775CD1D" wp14:editId="3D4AAD79">
            <wp:extent cx="5940425" cy="1116330"/>
            <wp:effectExtent l="0" t="0" r="317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116330"/>
                    </a:xfrm>
                    <a:prstGeom prst="rect">
                      <a:avLst/>
                    </a:prstGeom>
                  </pic:spPr>
                </pic:pic>
              </a:graphicData>
            </a:graphic>
          </wp:inline>
        </w:drawing>
      </w:r>
    </w:p>
    <w:p w14:paraId="709527A0"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người quản trị xem, thêm, sửa và xóa tin tức trong bảng TINTUC.</w:t>
      </w:r>
    </w:p>
    <w:p w14:paraId="251E0B41" w14:textId="77777777" w:rsidR="00E130BC" w:rsidRPr="001F4587" w:rsidRDefault="00E130BC" w:rsidP="00705D3F">
      <w:pPr>
        <w:numPr>
          <w:ilvl w:val="0"/>
          <w:numId w:val="116"/>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lastRenderedPageBreak/>
        <w:t>Luồng sự kiện:</w:t>
      </w:r>
    </w:p>
    <w:p w14:paraId="0CA28645" w14:textId="77777777" w:rsidR="00E130BC" w:rsidRPr="001F4587" w:rsidRDefault="00E130BC" w:rsidP="00705D3F">
      <w:pPr>
        <w:numPr>
          <w:ilvl w:val="0"/>
          <w:numId w:val="117"/>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5205CDBF"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Use case này bắt đầu khi người quản trị kích vào nút “Tin tức” trên menu quản trị. Hệ thống lấy thông tin chi tiết của các tin tức (mã tin, tiêu đề, tóm tắt, ảnh minh họa, nội dung, ngày đăng, người viết) từ bảng TINTUC trong cơ sở dữ liệu và hiển thị danh sách tin tức lên màn hình.</w:t>
      </w:r>
    </w:p>
    <w:p w14:paraId="43B2F992"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2. Thêm tin tức:</w:t>
      </w:r>
    </w:p>
    <w:p w14:paraId="441D2011"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2.1 Người quản trị kích vào nút “Tạo mới” trên cửa sổ danh sách tin tức. Hệ thống hiển thị màn hình yêu cầu nhập thông tin chi tiết cho tin tức gồm tiêu đề, ảnh minh họa, mô tả.</w:t>
      </w:r>
    </w:p>
    <w:p w14:paraId="2C6417B3"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2.2 Người quản trị nhập thông tin của tiêu đề, ảnh minh họa, mô tả và kích vào nút “Tạo”. Hệ thống sẽ sinh một mã tin tức mới và lấy ngày hiện tại lúc viết bài làm ngày đăng, tạo một tin tức trong bảng TINTUC và hiển thị danh sách các tin tức đã được cập nhật.</w:t>
      </w:r>
    </w:p>
    <w:p w14:paraId="16EDFA9B"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3. Sửa tin tức:</w:t>
      </w:r>
    </w:p>
    <w:p w14:paraId="42B3D836"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3.1 Người quản trị kích vào nút “Sửa” trên một dòng tin tức. Hệ thống sẽ lấy thông tin cũ của tin tức được chọn gồm: tiêu đề, ảnh minh họa, mô tả từ bảng TINTUC và hiển thị lên màn hình.</w:t>
      </w:r>
    </w:p>
    <w:p w14:paraId="087A6989"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3.2 Người quản trị nhập thông tin mới cho tiêu đề, ảnh minh họa, mô tả và kích vào nút “Cập nhật”. Hệ thống sẽ sửa thông tin của tin tức được chọn trong bảng TINTUC và hiển thị danh sách tin tức đã cập nhật.</w:t>
      </w:r>
    </w:p>
    <w:p w14:paraId="5B2F5F0C"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4. Xóa tin tức</w:t>
      </w:r>
    </w:p>
    <w:p w14:paraId="435E24A1"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3.1 Người quản trị kích vào nút “Xóa” trên một dòng tin tức. Hệ thống sẽ hiển thị một màn hình yêu cầu xác nhận xóa.</w:t>
      </w:r>
    </w:p>
    <w:p w14:paraId="0DB00317" w14:textId="77777777" w:rsidR="00E130BC" w:rsidRPr="001F4587" w:rsidRDefault="00E130BC" w:rsidP="006078D3">
      <w:pPr>
        <w:tabs>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3.2 Người quản trị kích vào nút “Đồng ý”. Hệ thống sẽ xóa tin tức được chọn khỏi bảng TINTUC và hiển thị danh sách các tin tức đã cập nhật. Use case kết thúc.</w:t>
      </w:r>
    </w:p>
    <w:p w14:paraId="34735196" w14:textId="77777777" w:rsidR="00E130BC" w:rsidRPr="001F4587" w:rsidRDefault="00E130BC" w:rsidP="00705D3F">
      <w:pPr>
        <w:pStyle w:val="ListParagraph"/>
        <w:numPr>
          <w:ilvl w:val="0"/>
          <w:numId w:val="118"/>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Luồng rẽ nhánh:</w:t>
      </w:r>
    </w:p>
    <w:p w14:paraId="470DC53A" w14:textId="77777777" w:rsidR="00E130BC" w:rsidRPr="006078D3" w:rsidRDefault="00E130BC" w:rsidP="00705D3F">
      <w:pPr>
        <w:pStyle w:val="ListParagraph"/>
        <w:numPr>
          <w:ilvl w:val="0"/>
          <w:numId w:val="119"/>
        </w:numPr>
        <w:tabs>
          <w:tab w:val="left" w:pos="993"/>
        </w:tabs>
        <w:spacing w:after="0" w:line="360" w:lineRule="auto"/>
        <w:ind w:left="0" w:firstLine="720"/>
        <w:rPr>
          <w:rFonts w:eastAsia="Times New Roman" w:cs="Times New Roman"/>
          <w:color w:val="000000" w:themeColor="text1"/>
          <w:spacing w:val="-4"/>
          <w:kern w:val="0"/>
          <w:sz w:val="28"/>
          <w:szCs w:val="28"/>
          <w14:ligatures w14:val="none"/>
        </w:rPr>
      </w:pPr>
      <w:r w:rsidRPr="006078D3">
        <w:rPr>
          <w:rFonts w:eastAsia="Times New Roman" w:cs="Times New Roman"/>
          <w:color w:val="000000" w:themeColor="text1"/>
          <w:spacing w:val="-4"/>
          <w:kern w:val="0"/>
          <w:sz w:val="28"/>
          <w:szCs w:val="28"/>
          <w14:ligatures w14:val="none"/>
        </w:rPr>
        <w:lastRenderedPageBreak/>
        <w:t>Tại bước 2.2 hoặc 3.2 trong luồng cơ bản nếu người quản trị nhập thông tin tin tức không hợp lệ thì hệ thống sẽ hiển thị thông báo lỗi yêu cầu nhập lại. Người quản trị có thể nhập lại để tiếp tục hoặc kích vào nút “Hủy bỏ” để kết thúc.</w:t>
      </w:r>
    </w:p>
    <w:p w14:paraId="765424D3" w14:textId="77777777" w:rsidR="00E130BC" w:rsidRPr="001F4587" w:rsidRDefault="00E130BC" w:rsidP="00705D3F">
      <w:pPr>
        <w:pStyle w:val="ListParagraph"/>
        <w:numPr>
          <w:ilvl w:val="0"/>
          <w:numId w:val="119"/>
        </w:numPr>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bước 2.2 hoặc 3.2 trong luồng cơ bản nếu người quản trị kích vào nút “Hủy bỏ” hệ thống sẽ bỏ qua thao tác thêm mới hoặc sửa chữa tương ứng và hiển thị danh sách các tin tức trong bảng TINTUC.</w:t>
      </w:r>
    </w:p>
    <w:p w14:paraId="15159BEE" w14:textId="77777777" w:rsidR="00E130BC" w:rsidRPr="001F4587" w:rsidRDefault="00E130BC" w:rsidP="00705D3F">
      <w:pPr>
        <w:pStyle w:val="ListParagraph"/>
        <w:numPr>
          <w:ilvl w:val="0"/>
          <w:numId w:val="119"/>
        </w:numPr>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bước 4.2 trong luồng cơ bản nếu người quản trị kích vào nút “Không đồng ý” hệ thống sẽ bỏ qua thao tác xóa và hiển thị danh sách các tin tức trong bảng TINTUC.</w:t>
      </w:r>
    </w:p>
    <w:p w14:paraId="790BB4E0" w14:textId="77777777" w:rsidR="00E130BC" w:rsidRPr="001F4587" w:rsidRDefault="00E130BC" w:rsidP="00705D3F">
      <w:pPr>
        <w:pStyle w:val="ListParagraph"/>
        <w:numPr>
          <w:ilvl w:val="0"/>
          <w:numId w:val="119"/>
        </w:numPr>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sử dữ liệu thì hệ thống sẽ hiển thị một thông báo lỗi và use case kết thúc.</w:t>
      </w:r>
    </w:p>
    <w:p w14:paraId="5126F726" w14:textId="77777777" w:rsidR="00E130BC" w:rsidRPr="001F4587" w:rsidRDefault="00E130BC" w:rsidP="00705D3F">
      <w:pPr>
        <w:numPr>
          <w:ilvl w:val="0"/>
          <w:numId w:val="120"/>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5EE45DB8" w14:textId="77777777" w:rsidR="00E130BC" w:rsidRPr="001F4587" w:rsidRDefault="00E130BC" w:rsidP="006078D3">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chỉ cho phép một số vai trò như người quản trị, người chủ hệ thống thực hiện.</w:t>
      </w:r>
    </w:p>
    <w:p w14:paraId="79EC51C7" w14:textId="77777777" w:rsidR="00E130BC" w:rsidRPr="001F4587" w:rsidRDefault="00E130BC" w:rsidP="00705D3F">
      <w:pPr>
        <w:numPr>
          <w:ilvl w:val="0"/>
          <w:numId w:val="120"/>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7A0A3BBF" w14:textId="77777777" w:rsidR="00E130BC" w:rsidRPr="001F4587" w:rsidRDefault="00E130BC" w:rsidP="006078D3">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cần đăng nhập với vai trò quản trị hệ thống trước khi có thể thực hiện use case</w:t>
      </w:r>
    </w:p>
    <w:p w14:paraId="75A30359" w14:textId="77777777" w:rsidR="00E130BC" w:rsidRPr="001F4587" w:rsidRDefault="00E130BC" w:rsidP="00705D3F">
      <w:pPr>
        <w:numPr>
          <w:ilvl w:val="0"/>
          <w:numId w:val="120"/>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09C45C01" w14:textId="77777777" w:rsidR="00E130BC" w:rsidRPr="001F4587" w:rsidRDefault="00E130BC" w:rsidP="006078D3">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Nếu use case kết thúc thành công thì thông tin về từ khoá sẽ được cập nhập trong cơ sở dữ liệu.</w:t>
      </w:r>
    </w:p>
    <w:p w14:paraId="4D0A50C7" w14:textId="77777777" w:rsidR="00E130BC" w:rsidRPr="001F4587" w:rsidRDefault="00E130BC" w:rsidP="00705D3F">
      <w:pPr>
        <w:numPr>
          <w:ilvl w:val="0"/>
          <w:numId w:val="120"/>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1FC9C7E6" w14:textId="77777777" w:rsidR="00E130BC" w:rsidRPr="001F4587" w:rsidRDefault="00E130BC" w:rsidP="006078D3">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66A007D6" w14:textId="77777777" w:rsidR="00C67DBD" w:rsidRDefault="00C67DBD">
      <w:pPr>
        <w:spacing w:line="259" w:lineRule="auto"/>
        <w:jc w:val="left"/>
        <w:rPr>
          <w:rFonts w:eastAsiaTheme="majorEastAsia" w:cs="Times New Roman"/>
          <w:b/>
          <w:iCs/>
          <w:color w:val="000000" w:themeColor="text1"/>
          <w:sz w:val="28"/>
          <w:szCs w:val="28"/>
        </w:rPr>
      </w:pPr>
      <w:r>
        <w:br w:type="page"/>
      </w:r>
    </w:p>
    <w:p w14:paraId="1B0681B9" w14:textId="7C8071F0" w:rsidR="004C1733" w:rsidRPr="001F4587" w:rsidRDefault="00E130BC" w:rsidP="00705D3F">
      <w:pPr>
        <w:pStyle w:val="Heading4"/>
        <w:numPr>
          <w:ilvl w:val="3"/>
          <w:numId w:val="146"/>
        </w:numPr>
        <w:ind w:left="0" w:firstLine="0"/>
      </w:pPr>
      <w:r w:rsidRPr="001F4587">
        <w:lastRenderedPageBreak/>
        <w:t>Use case Quản lý tài khoản người dùng</w:t>
      </w:r>
    </w:p>
    <w:p w14:paraId="63AB4E67" w14:textId="77777777"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t>Biểu đồ</w:t>
      </w:r>
      <w:r w:rsidR="00E130BC" w:rsidRPr="001F4587">
        <w:rPr>
          <w:rFonts w:cs="Times New Roman"/>
          <w:color w:val="000000" w:themeColor="text1"/>
          <w:sz w:val="28"/>
          <w:szCs w:val="28"/>
        </w:rPr>
        <w:t xml:space="preserve"> trình tự</w:t>
      </w:r>
    </w:p>
    <w:p w14:paraId="3DEBA819" w14:textId="7CF43794" w:rsidR="001D4A37" w:rsidRPr="001F4587" w:rsidRDefault="00DA3D20" w:rsidP="00C67DBD">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DF3E339" wp14:editId="1D6F2384">
            <wp:extent cx="5498981" cy="76866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t="1495" r="32529" b="36425"/>
                    <a:stretch/>
                  </pic:blipFill>
                  <pic:spPr bwMode="auto">
                    <a:xfrm>
                      <a:off x="0" y="0"/>
                      <a:ext cx="5501617" cy="7690360"/>
                    </a:xfrm>
                    <a:prstGeom prst="rect">
                      <a:avLst/>
                    </a:prstGeom>
                    <a:noFill/>
                    <a:ln>
                      <a:noFill/>
                    </a:ln>
                    <a:extLst>
                      <a:ext uri="{53640926-AAD7-44D8-BBD7-CCE9431645EC}">
                        <a14:shadowObscured xmlns:a14="http://schemas.microsoft.com/office/drawing/2010/main"/>
                      </a:ext>
                    </a:extLst>
                  </pic:spPr>
                </pic:pic>
              </a:graphicData>
            </a:graphic>
          </wp:inline>
        </w:drawing>
      </w:r>
    </w:p>
    <w:p w14:paraId="149CA964" w14:textId="019482E9" w:rsidR="00E130BC" w:rsidRPr="001F4587" w:rsidRDefault="001D4A37" w:rsidP="006D3ECD">
      <w:pPr>
        <w:pStyle w:val="1hnh"/>
      </w:pPr>
      <w:bookmarkStart w:id="146" w:name="_Toc167906664"/>
      <w:r w:rsidRPr="001F4587">
        <w:t xml:space="preserve">Hình 2. </w:t>
      </w:r>
      <w:fldSimple w:instr=" SEQ Hình_2. \* ARABIC ">
        <w:r w:rsidR="00A56067" w:rsidRPr="001F4587">
          <w:rPr>
            <w:noProof/>
          </w:rPr>
          <w:t>36</w:t>
        </w:r>
      </w:fldSimple>
      <w:r w:rsidRPr="001F4587">
        <w:t xml:space="preserve"> Biểu đồ trình tự use case Quản lý tài khoản người dùng</w:t>
      </w:r>
      <w:bookmarkEnd w:id="146"/>
    </w:p>
    <w:p w14:paraId="591B20CB" w14:textId="77777777"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00C5DFD2" w14:textId="0E5E4850" w:rsidR="001D4A37" w:rsidRPr="001F4587" w:rsidRDefault="00D1446E" w:rsidP="006078D3">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523D781B" wp14:editId="13198007">
            <wp:extent cx="5467350" cy="5029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a:extLst>
                        <a:ext uri="{28A0092B-C50C-407E-A947-70E740481C1C}">
                          <a14:useLocalDpi xmlns:a14="http://schemas.microsoft.com/office/drawing/2010/main" val="0"/>
                        </a:ext>
                      </a:extLst>
                    </a:blip>
                    <a:srcRect r="23674" b="33685"/>
                    <a:stretch/>
                  </pic:blipFill>
                  <pic:spPr bwMode="auto">
                    <a:xfrm>
                      <a:off x="0" y="0"/>
                      <a:ext cx="5471377" cy="5032904"/>
                    </a:xfrm>
                    <a:prstGeom prst="rect">
                      <a:avLst/>
                    </a:prstGeom>
                    <a:noFill/>
                    <a:ln>
                      <a:noFill/>
                    </a:ln>
                    <a:extLst>
                      <a:ext uri="{53640926-AAD7-44D8-BBD7-CCE9431645EC}">
                        <a14:shadowObscured xmlns:a14="http://schemas.microsoft.com/office/drawing/2010/main"/>
                      </a:ext>
                    </a:extLst>
                  </pic:spPr>
                </pic:pic>
              </a:graphicData>
            </a:graphic>
          </wp:inline>
        </w:drawing>
      </w:r>
    </w:p>
    <w:p w14:paraId="4228271F" w14:textId="5FF1C561" w:rsidR="00E130BC" w:rsidRPr="001F4587" w:rsidRDefault="001D4A37" w:rsidP="006D3ECD">
      <w:pPr>
        <w:pStyle w:val="1hnh"/>
      </w:pPr>
      <w:bookmarkStart w:id="147" w:name="_Toc167906665"/>
      <w:r w:rsidRPr="001F4587">
        <w:t xml:space="preserve">Hình 2. </w:t>
      </w:r>
      <w:fldSimple w:instr=" SEQ Hình_2. \* ARABIC ">
        <w:r w:rsidR="00A56067" w:rsidRPr="001F4587">
          <w:rPr>
            <w:noProof/>
          </w:rPr>
          <w:t>37</w:t>
        </w:r>
      </w:fldSimple>
      <w:r w:rsidRPr="001F4587">
        <w:t xml:space="preserve"> Biểu đồ lớp phân tích use case Quản lý tài khoản người dùng</w:t>
      </w:r>
      <w:bookmarkEnd w:id="147"/>
    </w:p>
    <w:p w14:paraId="1971B412" w14:textId="19D89154" w:rsidR="00E130BC" w:rsidRPr="001F4587" w:rsidRDefault="00E130BC"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60CD827" wp14:editId="55CD1926">
            <wp:extent cx="5940425" cy="944880"/>
            <wp:effectExtent l="0" t="0" r="317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944880"/>
                    </a:xfrm>
                    <a:prstGeom prst="rect">
                      <a:avLst/>
                    </a:prstGeom>
                  </pic:spPr>
                </pic:pic>
              </a:graphicData>
            </a:graphic>
          </wp:inline>
        </w:drawing>
      </w:r>
    </w:p>
    <w:p w14:paraId="3A15D362" w14:textId="77777777" w:rsidR="00E130BC" w:rsidRPr="001F4587"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người quản trị xem, tìm kiếm, thêm, sửa và xóa tài khoản trong bảng USER.</w:t>
      </w:r>
    </w:p>
    <w:p w14:paraId="725B1CF5" w14:textId="77777777" w:rsidR="00E130BC" w:rsidRPr="001F4587" w:rsidRDefault="00E130BC" w:rsidP="00705D3F">
      <w:pPr>
        <w:numPr>
          <w:ilvl w:val="0"/>
          <w:numId w:val="122"/>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2C72D259" w14:textId="77777777" w:rsidR="00E130BC" w:rsidRPr="001F4587" w:rsidRDefault="00E130BC" w:rsidP="00705D3F">
      <w:pPr>
        <w:numPr>
          <w:ilvl w:val="0"/>
          <w:numId w:val="123"/>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4BFC772C" w14:textId="77777777" w:rsidR="00E130BC" w:rsidRPr="001F4587" w:rsidRDefault="00E130BC" w:rsidP="00705D3F">
      <w:pPr>
        <w:numPr>
          <w:ilvl w:val="0"/>
          <w:numId w:val="124"/>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Use case này bắt đầu khi người quản trị kích vào nút “Tài khoản” trên menu quản trị. Hệ thống lấy thông tin chi tiết các tài khoản: Mã tài khoản, tên </w:t>
      </w:r>
      <w:r w:rsidRPr="001F4587">
        <w:rPr>
          <w:rFonts w:eastAsia="Times New Roman" w:cs="Times New Roman"/>
          <w:color w:val="000000" w:themeColor="text1"/>
          <w:kern w:val="0"/>
          <w:sz w:val="28"/>
          <w:szCs w:val="28"/>
          <w14:ligatures w14:val="none"/>
        </w:rPr>
        <w:lastRenderedPageBreak/>
        <w:t>đăng nhập, mật khẩu, họ tên, số điện thoại, email, địa chỉ, phân quyền từ bảng USER trong cơ sở dữ liệu và hiển thị danh sách các tài khoản lên màn hình.</w:t>
      </w:r>
    </w:p>
    <w:p w14:paraId="4FE57659" w14:textId="74363235" w:rsidR="00E130BC" w:rsidRPr="006078D3" w:rsidRDefault="006078D3" w:rsidP="00705D3F">
      <w:pPr>
        <w:pStyle w:val="ListParagraph"/>
        <w:numPr>
          <w:ilvl w:val="0"/>
          <w:numId w:val="124"/>
        </w:numPr>
        <w:tabs>
          <w:tab w:val="left" w:pos="851"/>
          <w:tab w:val="left" w:pos="993"/>
        </w:tabs>
        <w:spacing w:after="0" w:line="360" w:lineRule="auto"/>
        <w:ind w:left="0" w:firstLine="720"/>
        <w:textAlignment w:val="baseline"/>
        <w:rPr>
          <w:rFonts w:eastAsia="Times New Roman" w:cs="Times New Roman"/>
          <w:vanish/>
          <w:color w:val="000000" w:themeColor="text1"/>
          <w:kern w:val="0"/>
          <w:sz w:val="28"/>
          <w:szCs w:val="28"/>
          <w14:ligatures w14:val="none"/>
        </w:rPr>
      </w:pPr>
      <w:r>
        <w:rPr>
          <w:rFonts w:eastAsia="Times New Roman" w:cs="Times New Roman"/>
          <w:vanish/>
          <w:color w:val="000000" w:themeColor="text1"/>
          <w:kern w:val="0"/>
          <w:sz w:val="28"/>
          <w:szCs w:val="28"/>
          <w14:ligatures w14:val="none"/>
        </w:rPr>
        <w:t xml:space="preserve">Sửa tài khoản </w:t>
      </w:r>
    </w:p>
    <w:p w14:paraId="085CB05E" w14:textId="1B0A3382" w:rsidR="00E130BC" w:rsidRPr="006078D3" w:rsidRDefault="00E130BC" w:rsidP="00705D3F">
      <w:pPr>
        <w:pStyle w:val="ListParagraph"/>
        <w:numPr>
          <w:ilvl w:val="1"/>
          <w:numId w:val="76"/>
        </w:numPr>
        <w:tabs>
          <w:tab w:val="left" w:pos="851"/>
          <w:tab w:val="left" w:pos="993"/>
        </w:tabs>
        <w:spacing w:after="0" w:line="360" w:lineRule="auto"/>
        <w:ind w:left="0" w:firstLine="720"/>
        <w:rPr>
          <w:rFonts w:cs="Times New Roman"/>
          <w:color w:val="000000" w:themeColor="text1"/>
          <w:sz w:val="28"/>
          <w:szCs w:val="28"/>
        </w:rPr>
      </w:pPr>
      <w:r w:rsidRPr="006078D3">
        <w:rPr>
          <w:rFonts w:cs="Times New Roman"/>
          <w:color w:val="000000" w:themeColor="text1"/>
          <w:sz w:val="28"/>
          <w:szCs w:val="28"/>
        </w:rPr>
        <w:t>Người quản trị kích vào nút “Sửa” trên một dòng tài khoản. Hệ thống sẽ lấy thông tin tình trạng của tài khoản từ bảng USER trong cơ sở dữ liệu và hiển thị lên màn hình.</w:t>
      </w:r>
    </w:p>
    <w:p w14:paraId="66E6C217" w14:textId="3147AAFF" w:rsidR="00E130BC" w:rsidRPr="006078D3" w:rsidRDefault="00E130BC" w:rsidP="00705D3F">
      <w:pPr>
        <w:pStyle w:val="ListParagraph"/>
        <w:numPr>
          <w:ilvl w:val="1"/>
          <w:numId w:val="76"/>
        </w:numPr>
        <w:tabs>
          <w:tab w:val="left" w:pos="851"/>
          <w:tab w:val="left" w:pos="993"/>
        </w:tabs>
        <w:spacing w:after="0" w:line="360" w:lineRule="auto"/>
        <w:ind w:left="0" w:firstLine="720"/>
        <w:rPr>
          <w:rFonts w:cs="Times New Roman"/>
          <w:color w:val="000000" w:themeColor="text1"/>
          <w:sz w:val="28"/>
          <w:szCs w:val="28"/>
        </w:rPr>
      </w:pPr>
      <w:r w:rsidRPr="006078D3">
        <w:rPr>
          <w:rFonts w:cs="Times New Roman"/>
          <w:color w:val="000000" w:themeColor="text1"/>
          <w:sz w:val="28"/>
          <w:szCs w:val="28"/>
        </w:rPr>
        <w:t>Người quản trị nhập thông tin tình trạng mới cho tài khoản và kích vào nút “Sửa”. Hệ thống sẽ sửa thông tin tình trạng của tài khoản được chọn trong bảng USER và hiển thị danh của các tài khoản đã cập nhật.</w:t>
      </w:r>
    </w:p>
    <w:p w14:paraId="3DB0D22F" w14:textId="77777777" w:rsidR="00E130BC" w:rsidRPr="001F4587" w:rsidRDefault="00E130BC" w:rsidP="00705D3F">
      <w:pPr>
        <w:numPr>
          <w:ilvl w:val="0"/>
          <w:numId w:val="121"/>
        </w:numPr>
        <w:tabs>
          <w:tab w:val="left" w:pos="851"/>
          <w:tab w:val="left" w:pos="993"/>
        </w:tabs>
        <w:spacing w:after="0" w:line="360" w:lineRule="auto"/>
        <w:ind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Xóa tài khoản </w:t>
      </w:r>
    </w:p>
    <w:p w14:paraId="437C2925" w14:textId="77777777" w:rsidR="00E130BC" w:rsidRPr="001F4587"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3.1 Người quản trị kích vào nút “Xóa” trên một dòng tài khoản. Hệ thống sẽ hiển thị màn hình yêu cầu xác nhận xóa. </w:t>
      </w:r>
    </w:p>
    <w:p w14:paraId="0D4342A4" w14:textId="77777777" w:rsidR="00E130BC" w:rsidRPr="001F4587"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3.2 Người quản trị kích vào nút “Đồng ý”. Hệ thống sẽ xóa tài khoản được chọn trong bảng USER và hiển thị danh sách các tài khoản đã cập nhật. Use case kết thúc.</w:t>
      </w:r>
    </w:p>
    <w:p w14:paraId="68604B04" w14:textId="77777777" w:rsidR="00E130BC" w:rsidRPr="001F4587" w:rsidRDefault="00E130BC" w:rsidP="00705D3F">
      <w:pPr>
        <w:numPr>
          <w:ilvl w:val="0"/>
          <w:numId w:val="125"/>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512AD68F" w14:textId="77777777" w:rsidR="00E130BC" w:rsidRPr="001F4587"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Tại bước 2.2 trong luồng cơ bản nếu người quản trị nhập thông tin tài khoản không hợp lệ thì hệ thống sẽ hiển thị thống báo lỗi yêu cầu nhập lại. Người quản trị có thể nhập lại tiếp tục hoặc kích vào nút “Hủy bỏ” để kết thúc. </w:t>
      </w:r>
    </w:p>
    <w:p w14:paraId="7375FA52" w14:textId="77777777" w:rsidR="00E130BC" w:rsidRPr="001F4587"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2.  Tại bước 2.2 trong luồng cơ bản nếu người quản trị kích vào nút “Hủy bỏ” hệ thống sẽ bỏ qua thao tác sửa tương ứng và hiển thị danh sách các tài khoản trong bảng TAIKHOAN.</w:t>
      </w:r>
    </w:p>
    <w:p w14:paraId="10111BD8" w14:textId="77777777" w:rsidR="00E130BC" w:rsidRPr="001F4587"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3. Tại bước 3.2 trong luồng cơ bản, nếu người quản trị kích vào nút “không đồng ý” hệ thống sẽ bỏ qua thao tác xóa và hiển thị danh sách các tài khoản trong bảng TAIKHOAN. </w:t>
      </w:r>
    </w:p>
    <w:p w14:paraId="7B65F147" w14:textId="77777777" w:rsidR="00E130BC"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4.  Tại bất kỳ thời điểm nào trong quá trình thực hiện use case nếu không kết nối được với cơ sở dữ liệu thì hệ thống sẽ hiển thị một thông báo lỗi và use case kết thúc.</w:t>
      </w:r>
    </w:p>
    <w:p w14:paraId="3A221790" w14:textId="77777777" w:rsidR="006D3ECD" w:rsidRPr="001F4587" w:rsidRDefault="006D3ECD"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p>
    <w:p w14:paraId="10E61965" w14:textId="77777777" w:rsidR="00E130BC" w:rsidRPr="001F4587" w:rsidRDefault="00E130BC" w:rsidP="00705D3F">
      <w:pPr>
        <w:numPr>
          <w:ilvl w:val="0"/>
          <w:numId w:val="126"/>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6669010B" w14:textId="77777777" w:rsidR="00E130BC" w:rsidRPr="001F4587" w:rsidRDefault="00E130BC" w:rsidP="006078D3">
      <w:pPr>
        <w:pStyle w:val="ListParagraph"/>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Use case này chỉ cho phép một số vai trò như người quản trị, người chủ hệ thống thực hiện.</w:t>
      </w:r>
    </w:p>
    <w:p w14:paraId="6559FC87" w14:textId="77777777" w:rsidR="00E130BC" w:rsidRPr="001F4587" w:rsidRDefault="00E130BC" w:rsidP="00705D3F">
      <w:pPr>
        <w:numPr>
          <w:ilvl w:val="0"/>
          <w:numId w:val="126"/>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4839B8B6" w14:textId="77777777" w:rsidR="00E130BC" w:rsidRPr="001F4587" w:rsidRDefault="00E130BC" w:rsidP="006078D3">
      <w:pPr>
        <w:pStyle w:val="ListParagraph"/>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cần đăng nhập với vai trò quản trị hệ thống trước khi có thể thực hiện use cas</w:t>
      </w:r>
    </w:p>
    <w:p w14:paraId="696FE6A5" w14:textId="77777777" w:rsidR="00E130BC" w:rsidRPr="001F4587" w:rsidRDefault="00E130BC" w:rsidP="00705D3F">
      <w:pPr>
        <w:numPr>
          <w:ilvl w:val="0"/>
          <w:numId w:val="126"/>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04F0418E" w14:textId="77777777" w:rsidR="00E130BC" w:rsidRPr="001F4587" w:rsidRDefault="00E130BC" w:rsidP="006078D3">
      <w:pPr>
        <w:pStyle w:val="ListParagraph"/>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Nếu use case kết thúc thành công thì thông tin về từ khoá sẽ được cập nhập trong cơ sở dữ liệu.</w:t>
      </w:r>
    </w:p>
    <w:p w14:paraId="100F907F" w14:textId="77777777" w:rsidR="00E130BC" w:rsidRPr="001F4587" w:rsidRDefault="00E130BC" w:rsidP="00705D3F">
      <w:pPr>
        <w:numPr>
          <w:ilvl w:val="0"/>
          <w:numId w:val="126"/>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40271C8C" w14:textId="77777777" w:rsidR="00E130BC" w:rsidRPr="001F4587" w:rsidRDefault="00E130BC" w:rsidP="006078D3">
      <w:pPr>
        <w:pStyle w:val="ListParagraph"/>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377EFA7B" w14:textId="77777777" w:rsidR="00E130BC" w:rsidRPr="001F4587" w:rsidRDefault="00E130BC" w:rsidP="009E33B3">
      <w:pPr>
        <w:spacing w:line="360" w:lineRule="auto"/>
        <w:rPr>
          <w:rFonts w:cs="Times New Roman"/>
          <w:color w:val="000000" w:themeColor="text1"/>
          <w:sz w:val="28"/>
          <w:szCs w:val="28"/>
        </w:rPr>
      </w:pPr>
    </w:p>
    <w:p w14:paraId="661BB66C" w14:textId="77777777" w:rsidR="006078D3" w:rsidRDefault="006078D3">
      <w:pPr>
        <w:spacing w:line="259" w:lineRule="auto"/>
        <w:jc w:val="left"/>
        <w:rPr>
          <w:rFonts w:eastAsiaTheme="majorEastAsia" w:cs="Times New Roman"/>
          <w:b/>
          <w:iCs/>
          <w:color w:val="000000" w:themeColor="text1"/>
          <w:sz w:val="28"/>
          <w:szCs w:val="28"/>
        </w:rPr>
      </w:pPr>
      <w:r>
        <w:br w:type="page"/>
      </w:r>
    </w:p>
    <w:p w14:paraId="1D5C0F70" w14:textId="09C50349" w:rsidR="004C1733" w:rsidRPr="001F4587" w:rsidRDefault="00E130BC" w:rsidP="00705D3F">
      <w:pPr>
        <w:pStyle w:val="Heading4"/>
        <w:numPr>
          <w:ilvl w:val="3"/>
          <w:numId w:val="146"/>
        </w:numPr>
        <w:ind w:left="0" w:firstLine="0"/>
      </w:pPr>
      <w:r w:rsidRPr="001F4587">
        <w:lastRenderedPageBreak/>
        <w:t>Use case Quản lý đơn hàng</w:t>
      </w:r>
    </w:p>
    <w:p w14:paraId="6FC8EB7D" w14:textId="77777777"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t>Biểu đồ</w:t>
      </w:r>
      <w:r w:rsidR="00E130BC" w:rsidRPr="001F4587">
        <w:rPr>
          <w:rFonts w:cs="Times New Roman"/>
          <w:color w:val="000000" w:themeColor="text1"/>
          <w:sz w:val="28"/>
          <w:szCs w:val="28"/>
        </w:rPr>
        <w:t xml:space="preserve"> trình tự</w:t>
      </w:r>
    </w:p>
    <w:p w14:paraId="09FF1645" w14:textId="474D61FA" w:rsidR="001D4A37" w:rsidRPr="001F4587" w:rsidRDefault="00D1446E"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0187F1D" wp14:editId="332266C2">
            <wp:extent cx="5800725" cy="75875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8">
                      <a:extLst>
                        <a:ext uri="{28A0092B-C50C-407E-A947-70E740481C1C}">
                          <a14:useLocalDpi xmlns:a14="http://schemas.microsoft.com/office/drawing/2010/main" val="0"/>
                        </a:ext>
                      </a:extLst>
                    </a:blip>
                    <a:srcRect r="29765" b="34640"/>
                    <a:stretch/>
                  </pic:blipFill>
                  <pic:spPr bwMode="auto">
                    <a:xfrm>
                      <a:off x="0" y="0"/>
                      <a:ext cx="5801060" cy="7588024"/>
                    </a:xfrm>
                    <a:prstGeom prst="rect">
                      <a:avLst/>
                    </a:prstGeom>
                    <a:noFill/>
                    <a:ln>
                      <a:noFill/>
                    </a:ln>
                    <a:extLst>
                      <a:ext uri="{53640926-AAD7-44D8-BBD7-CCE9431645EC}">
                        <a14:shadowObscured xmlns:a14="http://schemas.microsoft.com/office/drawing/2010/main"/>
                      </a:ext>
                    </a:extLst>
                  </pic:spPr>
                </pic:pic>
              </a:graphicData>
            </a:graphic>
          </wp:inline>
        </w:drawing>
      </w:r>
    </w:p>
    <w:p w14:paraId="1A061249" w14:textId="1D426AB3" w:rsidR="00E130BC" w:rsidRPr="001F4587" w:rsidRDefault="001D4A37" w:rsidP="006D3ECD">
      <w:pPr>
        <w:pStyle w:val="1hnh"/>
      </w:pPr>
      <w:bookmarkStart w:id="148" w:name="_Toc167906666"/>
      <w:r w:rsidRPr="001F4587">
        <w:t xml:space="preserve">Hình 2. </w:t>
      </w:r>
      <w:fldSimple w:instr=" SEQ Hình_2. \* ARABIC ">
        <w:r w:rsidR="00A56067" w:rsidRPr="001F4587">
          <w:rPr>
            <w:noProof/>
          </w:rPr>
          <w:t>38</w:t>
        </w:r>
      </w:fldSimple>
      <w:r w:rsidRPr="001F4587">
        <w:t xml:space="preserve"> Biểu đồ trình tự use case Quản lý đơn hàng</w:t>
      </w:r>
      <w:bookmarkEnd w:id="148"/>
    </w:p>
    <w:p w14:paraId="75F83D5A" w14:textId="77777777"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4F56A6CC" w14:textId="4C40F693" w:rsidR="001D4A37" w:rsidRPr="001F4587" w:rsidRDefault="00D1446E" w:rsidP="00C67DBD">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5766DE1" wp14:editId="4AE6DEF0">
            <wp:extent cx="5629275" cy="60041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9">
                      <a:extLst>
                        <a:ext uri="{28A0092B-C50C-407E-A947-70E740481C1C}">
                          <a14:useLocalDpi xmlns:a14="http://schemas.microsoft.com/office/drawing/2010/main" val="0"/>
                        </a:ext>
                      </a:extLst>
                    </a:blip>
                    <a:srcRect r="26884" b="33434"/>
                    <a:stretch/>
                  </pic:blipFill>
                  <pic:spPr bwMode="auto">
                    <a:xfrm>
                      <a:off x="0" y="0"/>
                      <a:ext cx="5626231" cy="6000874"/>
                    </a:xfrm>
                    <a:prstGeom prst="rect">
                      <a:avLst/>
                    </a:prstGeom>
                    <a:noFill/>
                    <a:ln>
                      <a:noFill/>
                    </a:ln>
                    <a:extLst>
                      <a:ext uri="{53640926-AAD7-44D8-BBD7-CCE9431645EC}">
                        <a14:shadowObscured xmlns:a14="http://schemas.microsoft.com/office/drawing/2010/main"/>
                      </a:ext>
                    </a:extLst>
                  </pic:spPr>
                </pic:pic>
              </a:graphicData>
            </a:graphic>
          </wp:inline>
        </w:drawing>
      </w:r>
    </w:p>
    <w:p w14:paraId="4A49B8C0" w14:textId="391F3C26" w:rsidR="00E130BC" w:rsidRPr="001F4587" w:rsidRDefault="001D4A37" w:rsidP="006D3ECD">
      <w:pPr>
        <w:pStyle w:val="1hnh"/>
      </w:pPr>
      <w:bookmarkStart w:id="149" w:name="_Toc167906667"/>
      <w:r w:rsidRPr="001F4587">
        <w:t xml:space="preserve">Hình 2. </w:t>
      </w:r>
      <w:fldSimple w:instr=" SEQ Hình_2. \* ARABIC ">
        <w:r w:rsidR="00A56067" w:rsidRPr="001F4587">
          <w:rPr>
            <w:noProof/>
          </w:rPr>
          <w:t>39</w:t>
        </w:r>
      </w:fldSimple>
      <w:r w:rsidRPr="001F4587">
        <w:t xml:space="preserve"> Biểu đồ lớp phân tích use case Quản lý đơn hàng</w:t>
      </w:r>
      <w:bookmarkEnd w:id="149"/>
    </w:p>
    <w:p w14:paraId="09417306" w14:textId="50D4EA80" w:rsidR="00E130BC" w:rsidRPr="001F4587" w:rsidRDefault="00E130BC"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4A082E8" wp14:editId="7CCADFAF">
            <wp:extent cx="5940425" cy="101092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010920"/>
                    </a:xfrm>
                    <a:prstGeom prst="rect">
                      <a:avLst/>
                    </a:prstGeom>
                  </pic:spPr>
                </pic:pic>
              </a:graphicData>
            </a:graphic>
          </wp:inline>
        </w:drawing>
      </w:r>
    </w:p>
    <w:p w14:paraId="2EE6556B" w14:textId="77777777" w:rsidR="00E130BC" w:rsidRPr="001F4587"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người quản trị xem, tìm kiếm, xác nhận tình trạng hàng trong bảng DONHANG.</w:t>
      </w:r>
    </w:p>
    <w:p w14:paraId="5567B21A" w14:textId="77777777" w:rsidR="00E130BC" w:rsidRPr="001F4587" w:rsidRDefault="00E130BC" w:rsidP="00705D3F">
      <w:pPr>
        <w:numPr>
          <w:ilvl w:val="0"/>
          <w:numId w:val="130"/>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lastRenderedPageBreak/>
        <w:t>Luồng sự kiện:</w:t>
      </w:r>
    </w:p>
    <w:p w14:paraId="06286D2F" w14:textId="77777777" w:rsidR="00E130BC" w:rsidRPr="001F4587" w:rsidRDefault="00E130BC" w:rsidP="00705D3F">
      <w:pPr>
        <w:pStyle w:val="ListParagraph"/>
        <w:numPr>
          <w:ilvl w:val="0"/>
          <w:numId w:val="131"/>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57F16077" w14:textId="77777777" w:rsidR="00E130BC" w:rsidRPr="001F4587" w:rsidRDefault="00E130BC" w:rsidP="00705D3F">
      <w:pPr>
        <w:pStyle w:val="ListParagraph"/>
        <w:numPr>
          <w:ilvl w:val="0"/>
          <w:numId w:val="146"/>
        </w:numPr>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bắt đầu khi người quản trị kích vào nút “Đơn hàng” trên menu quản trị. Hệ thống hiển thị thông tin của các đơn hàng (mã đơn, họ tên, tổng đơn hàng, hình thức mua hàng, ngày đặt hàng) từ bảng DONHANG trong cơ sở dữ liệu và hiển thị danh sách các đơn hàng lên màn hình.</w:t>
      </w:r>
    </w:p>
    <w:p w14:paraId="620E9E81" w14:textId="77777777" w:rsidR="00E130BC" w:rsidRPr="001F4587" w:rsidRDefault="00E130BC" w:rsidP="00705D3F">
      <w:pPr>
        <w:pStyle w:val="ListParagraph"/>
        <w:numPr>
          <w:ilvl w:val="0"/>
          <w:numId w:val="146"/>
        </w:numPr>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Xác nhận trạng thái đơn hàng:</w:t>
      </w:r>
    </w:p>
    <w:p w14:paraId="65E39C91" w14:textId="77777777" w:rsidR="00E130BC" w:rsidRPr="001F4587" w:rsidRDefault="00E130BC" w:rsidP="006078D3">
      <w:pPr>
        <w:tabs>
          <w:tab w:val="left" w:pos="851"/>
          <w:tab w:val="left" w:pos="993"/>
          <w:tab w:val="left" w:pos="1134"/>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2.1 Người quản trị kích vào nút “Sửa trạng thái” trên một dòng đơn hàng trong danh sách các đơn hàng. Hệ thống hiển thị trạng thái của đơn hàng được chọn và các lựa chọn trạng thái khác như: “Đã huỷ”, “Đã hoàn thành”, “Đang chờ xử lý” ra màn hình.</w:t>
      </w:r>
    </w:p>
    <w:p w14:paraId="67FA617B" w14:textId="77777777" w:rsidR="00E130BC" w:rsidRPr="001F4587" w:rsidRDefault="00E130BC" w:rsidP="006078D3">
      <w:pPr>
        <w:tabs>
          <w:tab w:val="left" w:pos="851"/>
          <w:tab w:val="left" w:pos="993"/>
        </w:tabs>
        <w:spacing w:after="0" w:line="360" w:lineRule="auto"/>
        <w:ind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0B7AA0BA" w14:textId="77777777" w:rsidR="00E130BC" w:rsidRPr="001F4587" w:rsidRDefault="00E130BC" w:rsidP="00705D3F">
      <w:pPr>
        <w:numPr>
          <w:ilvl w:val="0"/>
          <w:numId w:val="132"/>
        </w:numPr>
        <w:tabs>
          <w:tab w:val="clear" w:pos="1080"/>
          <w:tab w:val="num" w:pos="720"/>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7A74A867" w14:textId="77777777" w:rsidR="00E130BC" w:rsidRPr="001F4587" w:rsidRDefault="00E130BC" w:rsidP="00705D3F">
      <w:pPr>
        <w:numPr>
          <w:ilvl w:val="0"/>
          <w:numId w:val="127"/>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 và use case kết thúc.</w:t>
      </w:r>
    </w:p>
    <w:p w14:paraId="686D7765" w14:textId="77777777" w:rsidR="00E130BC" w:rsidRPr="001F4587" w:rsidRDefault="00E130BC" w:rsidP="00705D3F">
      <w:pPr>
        <w:numPr>
          <w:ilvl w:val="0"/>
          <w:numId w:val="127"/>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bước 1 trong luồng cơ bản, nếu hệ thống không tìm được một đơn hàng nào trong bảng DONHANG thì sẽ hiển thị thông báo là “Chưa có đơn hàng!” và use case kết thúc.</w:t>
      </w:r>
    </w:p>
    <w:p w14:paraId="4A8A40D2" w14:textId="77777777" w:rsidR="00E130BC" w:rsidRPr="001F4587" w:rsidRDefault="00E130BC" w:rsidP="00705D3F">
      <w:pPr>
        <w:numPr>
          <w:ilvl w:val="0"/>
          <w:numId w:val="127"/>
        </w:numPr>
        <w:tabs>
          <w:tab w:val="left" w:pos="851"/>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bước 2b trong luồng cơ bản nếu người quản trị chọn nút “Hủy bỏ” thì hệ thống sẽ không cập nhật trạng thái đơn hàng và hiển thị lại danh sách các đơn hàng. </w:t>
      </w:r>
    </w:p>
    <w:p w14:paraId="34E59E0B" w14:textId="77777777" w:rsidR="00E130BC" w:rsidRPr="001F4587" w:rsidRDefault="00E130BC" w:rsidP="00705D3F">
      <w:pPr>
        <w:numPr>
          <w:ilvl w:val="0"/>
          <w:numId w:val="133"/>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67ECD918" w14:textId="77777777" w:rsidR="00E130BC" w:rsidRPr="001F4587" w:rsidRDefault="00E130BC" w:rsidP="006078D3">
      <w:pPr>
        <w:pStyle w:val="ListParagraph"/>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chỉ cho phép một số vai trò như người quản trị, người chủ hệ thống thực hiện.</w:t>
      </w:r>
    </w:p>
    <w:p w14:paraId="04516A67" w14:textId="77777777" w:rsidR="00E130BC" w:rsidRPr="001F4587" w:rsidRDefault="00E130BC" w:rsidP="00705D3F">
      <w:pPr>
        <w:numPr>
          <w:ilvl w:val="0"/>
          <w:numId w:val="133"/>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426BAE7C" w14:textId="77777777" w:rsidR="00E130BC" w:rsidRDefault="00E130BC" w:rsidP="006078D3">
      <w:pPr>
        <w:pStyle w:val="ListParagraph"/>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Người quản trị cần đăng nhập với vai trò quản trị hệ thống trước khi có thể thực hiện use case</w:t>
      </w:r>
    </w:p>
    <w:p w14:paraId="48EEC3D5" w14:textId="77777777" w:rsidR="006D3ECD" w:rsidRPr="001F4587" w:rsidRDefault="006D3ECD" w:rsidP="006078D3">
      <w:pPr>
        <w:pStyle w:val="ListParagraph"/>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p>
    <w:p w14:paraId="3811A64F" w14:textId="77777777" w:rsidR="00E130BC" w:rsidRPr="001F4587" w:rsidRDefault="00E130BC" w:rsidP="00705D3F">
      <w:pPr>
        <w:numPr>
          <w:ilvl w:val="0"/>
          <w:numId w:val="133"/>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lastRenderedPageBreak/>
        <w:t>Hậu điều kiện:</w:t>
      </w:r>
    </w:p>
    <w:p w14:paraId="182607AF" w14:textId="77777777" w:rsidR="00E130BC" w:rsidRPr="001F4587" w:rsidRDefault="00E130BC" w:rsidP="006078D3">
      <w:pPr>
        <w:pStyle w:val="ListParagraph"/>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Nếu use case kết thúc thành công thì thông tin về từ khoá sẽ được cập nhập trong cơ sở dữ liệu.</w:t>
      </w:r>
    </w:p>
    <w:p w14:paraId="06017608" w14:textId="77777777" w:rsidR="00E130BC" w:rsidRPr="001F4587" w:rsidRDefault="00E130BC" w:rsidP="00705D3F">
      <w:pPr>
        <w:numPr>
          <w:ilvl w:val="0"/>
          <w:numId w:val="133"/>
        </w:numPr>
        <w:tabs>
          <w:tab w:val="left" w:pos="851"/>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0119BFE4" w14:textId="77777777" w:rsidR="00E130BC" w:rsidRPr="001F4587" w:rsidRDefault="00E130BC" w:rsidP="006078D3">
      <w:pPr>
        <w:pStyle w:val="ListParagraph"/>
        <w:tabs>
          <w:tab w:val="left" w:pos="851"/>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53E33D08" w14:textId="7A2AC476" w:rsidR="004C1733" w:rsidRPr="001F4587" w:rsidRDefault="00C67DBD" w:rsidP="00C67DBD">
      <w:pPr>
        <w:pStyle w:val="Heading4"/>
        <w:numPr>
          <w:ilvl w:val="0"/>
          <w:numId w:val="0"/>
        </w:numPr>
        <w:ind w:left="284"/>
      </w:pPr>
      <w:r>
        <w:t xml:space="preserve">2.3.3.20 </w:t>
      </w:r>
      <w:r w:rsidR="00E130BC" w:rsidRPr="001F4587">
        <w:t>Use case Quản lý trang thống kê</w:t>
      </w:r>
    </w:p>
    <w:p w14:paraId="4FA94661" w14:textId="77777777"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t>Biểu đồ</w:t>
      </w:r>
      <w:r w:rsidR="00E130BC" w:rsidRPr="001F4587">
        <w:rPr>
          <w:rFonts w:cs="Times New Roman"/>
          <w:color w:val="000000" w:themeColor="text1"/>
          <w:sz w:val="28"/>
          <w:szCs w:val="28"/>
        </w:rPr>
        <w:t xml:space="preserve"> trình tự</w:t>
      </w:r>
    </w:p>
    <w:p w14:paraId="2BFDE0D0" w14:textId="201714E8" w:rsidR="001D4A37" w:rsidRPr="001F4587" w:rsidRDefault="00D1446E" w:rsidP="006078D3">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5309008" wp14:editId="79186386">
            <wp:extent cx="5562600" cy="3867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1">
                      <a:extLst>
                        <a:ext uri="{28A0092B-C50C-407E-A947-70E740481C1C}">
                          <a14:useLocalDpi xmlns:a14="http://schemas.microsoft.com/office/drawing/2010/main" val="0"/>
                        </a:ext>
                      </a:extLst>
                    </a:blip>
                    <a:srcRect r="29556" b="16081"/>
                    <a:stretch/>
                  </pic:blipFill>
                  <pic:spPr bwMode="auto">
                    <a:xfrm>
                      <a:off x="0" y="0"/>
                      <a:ext cx="5562652" cy="3867186"/>
                    </a:xfrm>
                    <a:prstGeom prst="rect">
                      <a:avLst/>
                    </a:prstGeom>
                    <a:noFill/>
                    <a:ln>
                      <a:noFill/>
                    </a:ln>
                    <a:extLst>
                      <a:ext uri="{53640926-AAD7-44D8-BBD7-CCE9431645EC}">
                        <a14:shadowObscured xmlns:a14="http://schemas.microsoft.com/office/drawing/2010/main"/>
                      </a:ext>
                    </a:extLst>
                  </pic:spPr>
                </pic:pic>
              </a:graphicData>
            </a:graphic>
          </wp:inline>
        </w:drawing>
      </w:r>
    </w:p>
    <w:p w14:paraId="45A662C7" w14:textId="4A876BC1" w:rsidR="00E130BC" w:rsidRPr="001F4587" w:rsidRDefault="001D4A37" w:rsidP="006D3ECD">
      <w:pPr>
        <w:pStyle w:val="1hnh"/>
      </w:pPr>
      <w:bookmarkStart w:id="150" w:name="_Toc167906668"/>
      <w:r w:rsidRPr="001F4587">
        <w:t xml:space="preserve">Hình 2. </w:t>
      </w:r>
      <w:fldSimple w:instr=" SEQ Hình_2. \* ARABIC ">
        <w:r w:rsidR="00A56067" w:rsidRPr="001F4587">
          <w:rPr>
            <w:noProof/>
          </w:rPr>
          <w:t>40</w:t>
        </w:r>
      </w:fldSimple>
      <w:r w:rsidRPr="001F4587">
        <w:t xml:space="preserve"> Biểu đồ trình tự use case Quản lý trang thống kê</w:t>
      </w:r>
      <w:bookmarkEnd w:id="150"/>
    </w:p>
    <w:p w14:paraId="20C6C521" w14:textId="77777777" w:rsidR="006078D3" w:rsidRDefault="006078D3">
      <w:pPr>
        <w:spacing w:line="259" w:lineRule="auto"/>
        <w:jc w:val="left"/>
        <w:rPr>
          <w:rFonts w:cs="Times New Roman"/>
          <w:color w:val="000000" w:themeColor="text1"/>
          <w:sz w:val="28"/>
          <w:szCs w:val="28"/>
        </w:rPr>
      </w:pPr>
      <w:r>
        <w:rPr>
          <w:rFonts w:cs="Times New Roman"/>
          <w:color w:val="000000" w:themeColor="text1"/>
          <w:sz w:val="28"/>
          <w:szCs w:val="28"/>
        </w:rPr>
        <w:br w:type="page"/>
      </w:r>
    </w:p>
    <w:p w14:paraId="1B28569E" w14:textId="3CAF0104" w:rsidR="004C1733" w:rsidRPr="001F4587" w:rsidRDefault="004C1733" w:rsidP="00705D3F">
      <w:pPr>
        <w:pStyle w:val="ListParagraph"/>
        <w:numPr>
          <w:ilvl w:val="0"/>
          <w:numId w:val="21"/>
        </w:numPr>
        <w:spacing w:line="360" w:lineRule="auto"/>
        <w:rPr>
          <w:rFonts w:cs="Times New Roman"/>
          <w:color w:val="000000" w:themeColor="text1"/>
          <w:sz w:val="28"/>
          <w:szCs w:val="28"/>
        </w:rPr>
      </w:pPr>
      <w:r w:rsidRPr="001F4587">
        <w:rPr>
          <w:rFonts w:cs="Times New Roman"/>
          <w:color w:val="000000" w:themeColor="text1"/>
          <w:sz w:val="28"/>
          <w:szCs w:val="28"/>
        </w:rPr>
        <w:lastRenderedPageBreak/>
        <w:t>Biểu đồ lớp phân tích</w:t>
      </w:r>
    </w:p>
    <w:p w14:paraId="758FBB92" w14:textId="28348509" w:rsidR="001D4A37" w:rsidRPr="001F4587" w:rsidRDefault="00D1446E"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7E794BCE" wp14:editId="6C1C0291">
            <wp:extent cx="5295207" cy="5918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2">
                      <a:extLst>
                        <a:ext uri="{28A0092B-C50C-407E-A947-70E740481C1C}">
                          <a14:useLocalDpi xmlns:a14="http://schemas.microsoft.com/office/drawing/2010/main" val="0"/>
                        </a:ext>
                      </a:extLst>
                    </a:blip>
                    <a:srcRect r="31587" b="28970"/>
                    <a:stretch/>
                  </pic:blipFill>
                  <pic:spPr bwMode="auto">
                    <a:xfrm>
                      <a:off x="0" y="0"/>
                      <a:ext cx="5304873" cy="5929003"/>
                    </a:xfrm>
                    <a:prstGeom prst="rect">
                      <a:avLst/>
                    </a:prstGeom>
                    <a:noFill/>
                    <a:ln>
                      <a:noFill/>
                    </a:ln>
                    <a:extLst>
                      <a:ext uri="{53640926-AAD7-44D8-BBD7-CCE9431645EC}">
                        <a14:shadowObscured xmlns:a14="http://schemas.microsoft.com/office/drawing/2010/main"/>
                      </a:ext>
                    </a:extLst>
                  </pic:spPr>
                </pic:pic>
              </a:graphicData>
            </a:graphic>
          </wp:inline>
        </w:drawing>
      </w:r>
    </w:p>
    <w:p w14:paraId="261BB784" w14:textId="6C8F874A" w:rsidR="00E130BC" w:rsidRPr="001F4587" w:rsidRDefault="001D4A37" w:rsidP="006D3ECD">
      <w:pPr>
        <w:pStyle w:val="1hnh"/>
      </w:pPr>
      <w:bookmarkStart w:id="151" w:name="_Toc167906669"/>
      <w:r w:rsidRPr="001F4587">
        <w:t xml:space="preserve">Hình 2. </w:t>
      </w:r>
      <w:fldSimple w:instr=" SEQ Hình_2. \* ARABIC ">
        <w:r w:rsidR="00A56067" w:rsidRPr="001F4587">
          <w:rPr>
            <w:noProof/>
          </w:rPr>
          <w:t>41</w:t>
        </w:r>
      </w:fldSimple>
      <w:r w:rsidRPr="001F4587">
        <w:t xml:space="preserve"> Biểu đồ lớp phân tích use case Quản lý trang thống kê</w:t>
      </w:r>
      <w:bookmarkEnd w:id="151"/>
    </w:p>
    <w:p w14:paraId="105C16F3" w14:textId="4E17F304" w:rsidR="00E130BC" w:rsidRPr="001F4587" w:rsidRDefault="00E130BC" w:rsidP="009E33B3">
      <w:pPr>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33994333" wp14:editId="19B3CE07">
            <wp:extent cx="5940425" cy="871855"/>
            <wp:effectExtent l="0" t="0" r="317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871855"/>
                    </a:xfrm>
                    <a:prstGeom prst="rect">
                      <a:avLst/>
                    </a:prstGeom>
                  </pic:spPr>
                </pic:pic>
              </a:graphicData>
            </a:graphic>
          </wp:inline>
        </w:drawing>
      </w:r>
    </w:p>
    <w:p w14:paraId="37E93382" w14:textId="77777777" w:rsidR="00E130BC" w:rsidRPr="001F4587" w:rsidRDefault="00E130BC" w:rsidP="00C67DBD">
      <w:pPr>
        <w:spacing w:after="0" w:line="360" w:lineRule="auto"/>
        <w:ind w:firstLine="720"/>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này cho phép người quản trị xem báo cáo thống kê </w:t>
      </w:r>
    </w:p>
    <w:p w14:paraId="0869C3CB" w14:textId="77777777" w:rsidR="00E130BC" w:rsidRPr="001F4587" w:rsidRDefault="00E130BC" w:rsidP="00705D3F">
      <w:pPr>
        <w:numPr>
          <w:ilvl w:val="0"/>
          <w:numId w:val="134"/>
        </w:numPr>
        <w:tabs>
          <w:tab w:val="left" w:pos="709"/>
        </w:tabs>
        <w:spacing w:after="0" w:line="360" w:lineRule="auto"/>
        <w:ind w:left="0" w:firstLine="567"/>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sự kiện:</w:t>
      </w:r>
    </w:p>
    <w:p w14:paraId="5C88F3BF" w14:textId="77777777" w:rsidR="00E130BC" w:rsidRPr="001F4587" w:rsidRDefault="00E130BC" w:rsidP="00705D3F">
      <w:pPr>
        <w:numPr>
          <w:ilvl w:val="0"/>
          <w:numId w:val="135"/>
        </w:numPr>
        <w:tabs>
          <w:tab w:val="left" w:pos="993"/>
        </w:tabs>
        <w:spacing w:after="0" w:line="360" w:lineRule="auto"/>
        <w:ind w:left="0" w:firstLine="720"/>
        <w:jc w:val="left"/>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cơ bản:</w:t>
      </w:r>
    </w:p>
    <w:p w14:paraId="0CFBDEA6" w14:textId="77777777" w:rsidR="00E130BC" w:rsidRPr="001F4587" w:rsidRDefault="00E130BC" w:rsidP="00705D3F">
      <w:pPr>
        <w:numPr>
          <w:ilvl w:val="0"/>
          <w:numId w:val="128"/>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Use case này bắt đầu khi người quản trị kích chuột biểu thượng trang thống kê trên màn hình và chọn khoảng thời gian, hệ thống sẽ lấy thông tin doanh thu bán hàng của hệ thống và hiển thị lên màn hình.</w:t>
      </w:r>
    </w:p>
    <w:p w14:paraId="35994E3D" w14:textId="77777777" w:rsidR="00E130BC" w:rsidRPr="001F4587" w:rsidRDefault="00E130BC" w:rsidP="00705D3F">
      <w:pPr>
        <w:numPr>
          <w:ilvl w:val="0"/>
          <w:numId w:val="128"/>
        </w:numPr>
        <w:tabs>
          <w:tab w:val="left" w:pos="993"/>
        </w:tabs>
        <w:spacing w:after="0" w:line="360" w:lineRule="auto"/>
        <w:ind w:left="0" w:firstLine="720"/>
        <w:textAlignment w:val="baseline"/>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555B3C05" w14:textId="77777777" w:rsidR="00E130BC" w:rsidRPr="001F4587" w:rsidRDefault="00E130BC" w:rsidP="00705D3F">
      <w:pPr>
        <w:numPr>
          <w:ilvl w:val="0"/>
          <w:numId w:val="136"/>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Luồng rẽ nhánh:</w:t>
      </w:r>
    </w:p>
    <w:p w14:paraId="281A7F0F" w14:textId="77777777" w:rsidR="00E130BC" w:rsidRPr="001F4587" w:rsidRDefault="00E130BC" w:rsidP="00705D3F">
      <w:pPr>
        <w:numPr>
          <w:ilvl w:val="0"/>
          <w:numId w:val="12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Tại bất kỳ thời điểm nào trong quá trình thực hiện use case nếu không kết nối được với cơ sở dữ liệu thì hệ thống sẽ hiển thị một thông báo lỗi.</w:t>
      </w:r>
    </w:p>
    <w:p w14:paraId="1B8923DD" w14:textId="77777777" w:rsidR="00E130BC" w:rsidRPr="001F4587" w:rsidRDefault="00E130BC" w:rsidP="00705D3F">
      <w:pPr>
        <w:numPr>
          <w:ilvl w:val="0"/>
          <w:numId w:val="129"/>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Use case kết thúc</w:t>
      </w:r>
    </w:p>
    <w:p w14:paraId="77319EB6" w14:textId="77777777" w:rsidR="00E130BC" w:rsidRPr="001F4587" w:rsidRDefault="00E130BC" w:rsidP="00705D3F">
      <w:pPr>
        <w:numPr>
          <w:ilvl w:val="0"/>
          <w:numId w:val="137"/>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yêu cầu đặc biệt:</w:t>
      </w:r>
    </w:p>
    <w:p w14:paraId="45A2AC9F" w14:textId="77777777" w:rsidR="00E130BC" w:rsidRPr="001F4587" w:rsidRDefault="00E130BC" w:rsidP="00C67DBD">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0CC51706" w14:textId="77777777" w:rsidR="00E130BC" w:rsidRPr="001F4587" w:rsidRDefault="00E130BC" w:rsidP="00705D3F">
      <w:pPr>
        <w:numPr>
          <w:ilvl w:val="0"/>
          <w:numId w:val="137"/>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Tiền điều kiện:</w:t>
      </w:r>
    </w:p>
    <w:p w14:paraId="0010EAB2" w14:textId="77777777" w:rsidR="00E130BC" w:rsidRPr="001F4587" w:rsidRDefault="00E130BC" w:rsidP="00C67DBD">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Yêu cầu đăng nhập với tài khoản có quyền quản trị</w:t>
      </w:r>
    </w:p>
    <w:p w14:paraId="240853E8" w14:textId="77777777" w:rsidR="00E130BC" w:rsidRPr="001F4587" w:rsidRDefault="00E130BC" w:rsidP="00705D3F">
      <w:pPr>
        <w:numPr>
          <w:ilvl w:val="0"/>
          <w:numId w:val="137"/>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Hậu điều kiện:</w:t>
      </w:r>
    </w:p>
    <w:p w14:paraId="6E87A952" w14:textId="77777777" w:rsidR="00E130BC" w:rsidRPr="001F4587" w:rsidRDefault="00E130BC" w:rsidP="00C67DBD">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6577A58C" w14:textId="77777777" w:rsidR="00E130BC" w:rsidRPr="001F4587" w:rsidRDefault="00E130BC" w:rsidP="00705D3F">
      <w:pPr>
        <w:numPr>
          <w:ilvl w:val="0"/>
          <w:numId w:val="137"/>
        </w:numPr>
        <w:tabs>
          <w:tab w:val="left" w:pos="993"/>
        </w:tabs>
        <w:spacing w:after="0" w:line="360" w:lineRule="auto"/>
        <w:ind w:left="0" w:firstLine="720"/>
        <w:textAlignment w:val="baseline"/>
        <w:rPr>
          <w:rFonts w:eastAsia="Times New Roman" w:cs="Times New Roman"/>
          <w:b/>
          <w:bCs/>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Điểm mở rộng:</w:t>
      </w:r>
    </w:p>
    <w:p w14:paraId="3A16E851" w14:textId="77777777" w:rsidR="00E130BC" w:rsidRPr="001F4587" w:rsidRDefault="00E130BC" w:rsidP="00C67DBD">
      <w:pPr>
        <w:pStyle w:val="ListParagraph"/>
        <w:tabs>
          <w:tab w:val="left" w:pos="993"/>
        </w:tabs>
        <w:spacing w:after="0" w:line="360" w:lineRule="auto"/>
        <w:ind w:left="0" w:firstLine="720"/>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Không có.</w:t>
      </w:r>
    </w:p>
    <w:p w14:paraId="1BDB39F4" w14:textId="6D7A9B33" w:rsidR="004C1733" w:rsidRPr="006078D3" w:rsidRDefault="00C67DBD" w:rsidP="006D3ECD">
      <w:pPr>
        <w:pStyle w:val="Heading2"/>
        <w:numPr>
          <w:ilvl w:val="0"/>
          <w:numId w:val="0"/>
        </w:numPr>
        <w:ind w:left="1440" w:hanging="1440"/>
      </w:pPr>
      <w:bookmarkStart w:id="152" w:name="_Toc167896210"/>
      <w:bookmarkStart w:id="153" w:name="_Toc167906586"/>
      <w:r w:rsidRPr="00C67DBD">
        <w:lastRenderedPageBreak/>
        <w:t>2.4</w:t>
      </w:r>
      <w:r>
        <w:t xml:space="preserve">. </w:t>
      </w:r>
      <w:r w:rsidR="0065152D" w:rsidRPr="006078D3">
        <w:t xml:space="preserve"> Thiết kế cơ sở dữ liệu</w:t>
      </w:r>
      <w:bookmarkEnd w:id="152"/>
      <w:bookmarkEnd w:id="153"/>
    </w:p>
    <w:p w14:paraId="444B06E7" w14:textId="18D325B1" w:rsidR="0065152D" w:rsidRPr="001F4587" w:rsidRDefault="00C67DBD" w:rsidP="00C67DBD">
      <w:pPr>
        <w:pStyle w:val="Heading3"/>
        <w:numPr>
          <w:ilvl w:val="0"/>
          <w:numId w:val="0"/>
        </w:numPr>
      </w:pPr>
      <w:bookmarkStart w:id="154" w:name="_Toc167896211"/>
      <w:bookmarkStart w:id="155" w:name="_Toc167906587"/>
      <w:r>
        <w:rPr>
          <w:lang w:val="en-US"/>
        </w:rPr>
        <w:t xml:space="preserve">2.4.1. </w:t>
      </w:r>
      <w:r w:rsidR="0065152D" w:rsidRPr="001F4587">
        <w:t>Biểu đồ thực thể liên kết</w:t>
      </w:r>
      <w:bookmarkEnd w:id="154"/>
      <w:bookmarkEnd w:id="155"/>
    </w:p>
    <w:p w14:paraId="0D54ADC7" w14:textId="2CC21A97" w:rsidR="001D4A37" w:rsidRPr="001F4587" w:rsidRDefault="0065152D" w:rsidP="006078D3">
      <w:pPr>
        <w:keepNext/>
        <w:spacing w:line="360" w:lineRule="auto"/>
        <w:jc w:val="center"/>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1F3957F" wp14:editId="0416EC8D">
            <wp:extent cx="5638800" cy="38184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3254" cy="3821487"/>
                    </a:xfrm>
                    <a:prstGeom prst="rect">
                      <a:avLst/>
                    </a:prstGeom>
                  </pic:spPr>
                </pic:pic>
              </a:graphicData>
            </a:graphic>
          </wp:inline>
        </w:drawing>
      </w:r>
    </w:p>
    <w:p w14:paraId="049B6751" w14:textId="5821C14D" w:rsidR="0065152D" w:rsidRPr="001F4587" w:rsidRDefault="001D4A37" w:rsidP="006D3ECD">
      <w:pPr>
        <w:pStyle w:val="1hnh"/>
      </w:pPr>
      <w:bookmarkStart w:id="156" w:name="_Toc167906670"/>
      <w:r w:rsidRPr="001F4587">
        <w:t xml:space="preserve">Hình 2. </w:t>
      </w:r>
      <w:fldSimple w:instr=" SEQ Hình_2. \* ARABIC ">
        <w:r w:rsidR="00A56067" w:rsidRPr="001F4587">
          <w:rPr>
            <w:noProof/>
          </w:rPr>
          <w:t>42</w:t>
        </w:r>
      </w:fldSimple>
      <w:r w:rsidRPr="001F4587">
        <w:t xml:space="preserve"> Biểu đồ thực thể liên kết</w:t>
      </w:r>
      <w:bookmarkEnd w:id="156"/>
    </w:p>
    <w:p w14:paraId="58D72E7E" w14:textId="078F81B5" w:rsidR="0065152D" w:rsidRPr="001F4587" w:rsidRDefault="0065152D" w:rsidP="00705D3F">
      <w:pPr>
        <w:pStyle w:val="Heading3"/>
        <w:numPr>
          <w:ilvl w:val="2"/>
          <w:numId w:val="147"/>
        </w:numPr>
        <w:ind w:left="0" w:firstLine="0"/>
      </w:pPr>
      <w:bookmarkStart w:id="157" w:name="_Toc167896212"/>
      <w:bookmarkStart w:id="158" w:name="_Toc167906588"/>
      <w:r w:rsidRPr="001F4587">
        <w:t>Thiết kế bảng</w:t>
      </w:r>
      <w:bookmarkEnd w:id="157"/>
      <w:bookmarkEnd w:id="158"/>
    </w:p>
    <w:p w14:paraId="521F8E16" w14:textId="567E6644" w:rsidR="007A124F" w:rsidRPr="001F4587" w:rsidRDefault="007A124F" w:rsidP="00C67DBD">
      <w:pPr>
        <w:pStyle w:val="Heading4"/>
      </w:pPr>
      <w:r w:rsidRPr="001F4587">
        <w:t>Bảng sản phẩm</w:t>
      </w:r>
    </w:p>
    <w:p w14:paraId="1F9AB491" w14:textId="77777777" w:rsidR="0065152D" w:rsidRPr="001F4587" w:rsidRDefault="007A124F" w:rsidP="009E33B3">
      <w:pPr>
        <w:spacing w:line="360" w:lineRule="auto"/>
        <w:rPr>
          <w:rFonts w:cs="Times New Roman"/>
          <w:color w:val="000000" w:themeColor="text1"/>
          <w:sz w:val="28"/>
          <w:szCs w:val="28"/>
        </w:rPr>
      </w:pPr>
      <w:r w:rsidRPr="001F4587">
        <w:rPr>
          <w:rFonts w:cs="Times New Roman"/>
          <w:color w:val="000000" w:themeColor="text1"/>
          <w:sz w:val="28"/>
          <w:szCs w:val="28"/>
        </w:rPr>
        <w:t>Mục đích:</w:t>
      </w:r>
      <w:r w:rsidR="006143A0" w:rsidRPr="001F4587">
        <w:rPr>
          <w:rFonts w:cs="Times New Roman"/>
          <w:color w:val="000000" w:themeColor="text1"/>
          <w:sz w:val="28"/>
          <w:szCs w:val="28"/>
        </w:rPr>
        <w:t xml:space="preserve"> Lưu thông tin sản phẩm </w:t>
      </w:r>
    </w:p>
    <w:p w14:paraId="0D0DD899" w14:textId="6EF23E07" w:rsidR="00A56067" w:rsidRPr="001F4587" w:rsidRDefault="0065152D" w:rsidP="00C67DBD">
      <w:pPr>
        <w:keepNext/>
        <w:spacing w:after="0" w:line="360" w:lineRule="auto"/>
        <w:rPr>
          <w:rFonts w:cs="Times New Roman"/>
          <w:color w:val="000000" w:themeColor="text1"/>
          <w:sz w:val="28"/>
          <w:szCs w:val="28"/>
        </w:rPr>
      </w:pPr>
      <w:commentRangeStart w:id="159"/>
      <w:r w:rsidRPr="001F4587">
        <w:rPr>
          <w:rFonts w:cs="Times New Roman"/>
          <w:noProof/>
          <w:color w:val="000000" w:themeColor="text1"/>
          <w:sz w:val="28"/>
          <w:szCs w:val="28"/>
        </w:rPr>
        <w:drawing>
          <wp:inline distT="0" distB="0" distL="0" distR="0" wp14:anchorId="56A52290" wp14:editId="182BE048">
            <wp:extent cx="5940425" cy="236728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367280"/>
                    </a:xfrm>
                    <a:prstGeom prst="rect">
                      <a:avLst/>
                    </a:prstGeom>
                  </pic:spPr>
                </pic:pic>
              </a:graphicData>
            </a:graphic>
          </wp:inline>
        </w:drawing>
      </w:r>
      <w:commentRangeEnd w:id="159"/>
    </w:p>
    <w:p w14:paraId="673B28B7" w14:textId="11D88C77" w:rsidR="00A56067" w:rsidRPr="001F4587" w:rsidRDefault="00A56067" w:rsidP="006D3ECD">
      <w:pPr>
        <w:pStyle w:val="1hnh"/>
      </w:pPr>
      <w:bookmarkStart w:id="160" w:name="_Toc167906671"/>
      <w:r w:rsidRPr="001F4587">
        <w:t xml:space="preserve">Hình 2. </w:t>
      </w:r>
      <w:fldSimple w:instr=" SEQ Hình_2. \* ARABIC ">
        <w:r w:rsidRPr="001F4587">
          <w:rPr>
            <w:noProof/>
          </w:rPr>
          <w:t>43</w:t>
        </w:r>
      </w:fldSimple>
      <w:r w:rsidRPr="001F4587">
        <w:t xml:space="preserve"> Bảng sản phẩm</w:t>
      </w:r>
      <w:bookmarkEnd w:id="160"/>
    </w:p>
    <w:p w14:paraId="6395EB17" w14:textId="77777777" w:rsidR="006143A0" w:rsidRPr="006078D3" w:rsidRDefault="0065152D" w:rsidP="00C67DBD">
      <w:pPr>
        <w:spacing w:after="0" w:line="360" w:lineRule="auto"/>
        <w:rPr>
          <w:rFonts w:cs="Times New Roman"/>
          <w:color w:val="000000" w:themeColor="text1"/>
          <w:sz w:val="2"/>
          <w:szCs w:val="28"/>
        </w:rPr>
      </w:pPr>
      <w:r w:rsidRPr="001F4587">
        <w:rPr>
          <w:rStyle w:val="CommentReference"/>
          <w:rFonts w:cs="Times New Roman"/>
          <w:color w:val="000000" w:themeColor="text1"/>
          <w:sz w:val="28"/>
          <w:szCs w:val="28"/>
        </w:rPr>
        <w:lastRenderedPageBreak/>
        <w:commentReference w:id="159"/>
      </w:r>
    </w:p>
    <w:p w14:paraId="0968BFCE" w14:textId="77777777" w:rsidR="006143A0" w:rsidRPr="001F4587" w:rsidRDefault="007A124F" w:rsidP="00C67DBD">
      <w:pPr>
        <w:pStyle w:val="Heading4"/>
        <w:spacing w:before="0"/>
      </w:pPr>
      <w:r w:rsidRPr="001F4587">
        <w:t>Bảng danh mục</w:t>
      </w:r>
    </w:p>
    <w:p w14:paraId="1292EB46" w14:textId="77777777" w:rsidR="0065152D" w:rsidRPr="001F4587" w:rsidRDefault="007A124F" w:rsidP="00C67DBD">
      <w:pPr>
        <w:spacing w:after="0" w:line="360" w:lineRule="auto"/>
        <w:rPr>
          <w:rFonts w:cs="Times New Roman"/>
          <w:color w:val="000000" w:themeColor="text1"/>
          <w:sz w:val="28"/>
          <w:szCs w:val="28"/>
        </w:rPr>
      </w:pPr>
      <w:r w:rsidRPr="001F4587">
        <w:rPr>
          <w:rFonts w:cs="Times New Roman"/>
          <w:color w:val="000000" w:themeColor="text1"/>
          <w:sz w:val="28"/>
          <w:szCs w:val="28"/>
        </w:rPr>
        <w:t>Mục đích:</w:t>
      </w:r>
      <w:r w:rsidR="006143A0" w:rsidRPr="001F4587">
        <w:rPr>
          <w:rFonts w:cs="Times New Roman"/>
          <w:color w:val="000000" w:themeColor="text1"/>
          <w:sz w:val="28"/>
          <w:szCs w:val="28"/>
        </w:rPr>
        <w:t xml:space="preserve"> Lưu thông tin danh mục</w:t>
      </w:r>
    </w:p>
    <w:p w14:paraId="2958A111" w14:textId="61A068B0" w:rsidR="00A56067" w:rsidRPr="001F4587" w:rsidRDefault="0065152D" w:rsidP="00C67DBD">
      <w:pPr>
        <w:keepNext/>
        <w:spacing w:after="0"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647E832" wp14:editId="6FA3AF49">
            <wp:extent cx="5940425" cy="1941195"/>
            <wp:effectExtent l="0" t="0" r="317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941195"/>
                    </a:xfrm>
                    <a:prstGeom prst="rect">
                      <a:avLst/>
                    </a:prstGeom>
                  </pic:spPr>
                </pic:pic>
              </a:graphicData>
            </a:graphic>
          </wp:inline>
        </w:drawing>
      </w:r>
    </w:p>
    <w:p w14:paraId="4827CB56" w14:textId="702EC966" w:rsidR="0065152D" w:rsidRPr="001F4587" w:rsidRDefault="00A56067" w:rsidP="006D3ECD">
      <w:pPr>
        <w:pStyle w:val="1hnh"/>
      </w:pPr>
      <w:bookmarkStart w:id="161" w:name="_Toc167906672"/>
      <w:r w:rsidRPr="001F4587">
        <w:t xml:space="preserve">Hình 2. </w:t>
      </w:r>
      <w:fldSimple w:instr=" SEQ Hình_2. \* ARABIC ">
        <w:r w:rsidRPr="001F4587">
          <w:rPr>
            <w:noProof/>
          </w:rPr>
          <w:t>44</w:t>
        </w:r>
      </w:fldSimple>
      <w:r w:rsidRPr="001F4587">
        <w:t xml:space="preserve"> Bảng danh mục</w:t>
      </w:r>
      <w:bookmarkEnd w:id="161"/>
    </w:p>
    <w:p w14:paraId="39B08AFE" w14:textId="77777777" w:rsidR="007A124F" w:rsidRPr="001F4587" w:rsidRDefault="007A124F" w:rsidP="00C67DBD">
      <w:pPr>
        <w:pStyle w:val="Heading4"/>
        <w:spacing w:before="0"/>
      </w:pPr>
      <w:r w:rsidRPr="001F4587">
        <w:t>Bảng giỏ hàng</w:t>
      </w:r>
    </w:p>
    <w:p w14:paraId="44D10991" w14:textId="77777777" w:rsidR="0065152D" w:rsidRPr="001F4587" w:rsidRDefault="006143A0" w:rsidP="00C67DBD">
      <w:pPr>
        <w:spacing w:after="0" w:line="360" w:lineRule="auto"/>
        <w:rPr>
          <w:rFonts w:cs="Times New Roman"/>
          <w:color w:val="000000" w:themeColor="text1"/>
          <w:sz w:val="28"/>
          <w:szCs w:val="28"/>
        </w:rPr>
      </w:pPr>
      <w:r w:rsidRPr="001F4587">
        <w:rPr>
          <w:rFonts w:cs="Times New Roman"/>
          <w:color w:val="000000" w:themeColor="text1"/>
          <w:sz w:val="28"/>
          <w:szCs w:val="28"/>
        </w:rPr>
        <w:t xml:space="preserve"> </w:t>
      </w:r>
      <w:r w:rsidR="007A124F" w:rsidRPr="001F4587">
        <w:rPr>
          <w:rFonts w:cs="Times New Roman"/>
          <w:color w:val="000000" w:themeColor="text1"/>
          <w:sz w:val="28"/>
          <w:szCs w:val="28"/>
        </w:rPr>
        <w:t xml:space="preserve">Mục đích: </w:t>
      </w:r>
      <w:r w:rsidRPr="001F4587">
        <w:rPr>
          <w:rFonts w:cs="Times New Roman"/>
          <w:color w:val="000000" w:themeColor="text1"/>
          <w:sz w:val="28"/>
          <w:szCs w:val="28"/>
        </w:rPr>
        <w:t>Lưu thông tin các đơn hàng có trong giỏ</w:t>
      </w:r>
    </w:p>
    <w:p w14:paraId="2268CA9B" w14:textId="60E097A1" w:rsidR="00A56067" w:rsidRPr="001F4587" w:rsidRDefault="0065152D"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75887DA6" wp14:editId="5F0BD81C">
            <wp:extent cx="5943600" cy="2124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8128"/>
                    <a:stretch/>
                  </pic:blipFill>
                  <pic:spPr bwMode="auto">
                    <a:xfrm>
                      <a:off x="0" y="0"/>
                      <a:ext cx="5940425" cy="2122940"/>
                    </a:xfrm>
                    <a:prstGeom prst="rect">
                      <a:avLst/>
                    </a:prstGeom>
                    <a:ln>
                      <a:noFill/>
                    </a:ln>
                    <a:extLst>
                      <a:ext uri="{53640926-AAD7-44D8-BBD7-CCE9431645EC}">
                        <a14:shadowObscured xmlns:a14="http://schemas.microsoft.com/office/drawing/2010/main"/>
                      </a:ext>
                    </a:extLst>
                  </pic:spPr>
                </pic:pic>
              </a:graphicData>
            </a:graphic>
          </wp:inline>
        </w:drawing>
      </w:r>
    </w:p>
    <w:p w14:paraId="2931685D" w14:textId="3391F10D" w:rsidR="0065152D" w:rsidRPr="001F4587" w:rsidRDefault="00A56067" w:rsidP="006D3ECD">
      <w:pPr>
        <w:pStyle w:val="1hnh"/>
      </w:pPr>
      <w:bookmarkStart w:id="162" w:name="_Toc167906673"/>
      <w:r w:rsidRPr="001F4587">
        <w:t xml:space="preserve">Hình 2. </w:t>
      </w:r>
      <w:fldSimple w:instr=" SEQ Hình_2. \* ARABIC ">
        <w:r w:rsidRPr="001F4587">
          <w:rPr>
            <w:noProof/>
          </w:rPr>
          <w:t>45</w:t>
        </w:r>
      </w:fldSimple>
      <w:r w:rsidRPr="001F4587">
        <w:t xml:space="preserve"> Bảng giỏ hàng</w:t>
      </w:r>
      <w:bookmarkEnd w:id="162"/>
    </w:p>
    <w:p w14:paraId="677D7945" w14:textId="77777777" w:rsidR="007A124F" w:rsidRPr="001F4587" w:rsidRDefault="007A124F" w:rsidP="00C67DBD">
      <w:pPr>
        <w:pStyle w:val="Heading4"/>
      </w:pPr>
      <w:r w:rsidRPr="001F4587">
        <w:t>Bảng sản phẩm_ giỏ hàng</w:t>
      </w:r>
    </w:p>
    <w:p w14:paraId="53A242D4" w14:textId="77777777" w:rsidR="0065152D" w:rsidRPr="001F4587" w:rsidRDefault="007A124F" w:rsidP="009E33B3">
      <w:pPr>
        <w:spacing w:line="360" w:lineRule="auto"/>
        <w:rPr>
          <w:rFonts w:cs="Times New Roman"/>
          <w:color w:val="000000" w:themeColor="text1"/>
          <w:sz w:val="28"/>
          <w:szCs w:val="28"/>
        </w:rPr>
      </w:pPr>
      <w:r w:rsidRPr="001F4587">
        <w:rPr>
          <w:rFonts w:cs="Times New Roman"/>
          <w:color w:val="000000" w:themeColor="text1"/>
          <w:sz w:val="28"/>
          <w:szCs w:val="28"/>
        </w:rPr>
        <w:t>Mục đích: Lưu id của giở hàng và sản phẩm</w:t>
      </w:r>
    </w:p>
    <w:p w14:paraId="12EA9509" w14:textId="5F228F89" w:rsidR="00A56067" w:rsidRPr="001F4587" w:rsidRDefault="0065152D"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6708CCCC" wp14:editId="57A5A971">
            <wp:extent cx="5940425" cy="13538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353820"/>
                    </a:xfrm>
                    <a:prstGeom prst="rect">
                      <a:avLst/>
                    </a:prstGeom>
                  </pic:spPr>
                </pic:pic>
              </a:graphicData>
            </a:graphic>
          </wp:inline>
        </w:drawing>
      </w:r>
    </w:p>
    <w:p w14:paraId="4C6441D3" w14:textId="53BA308C" w:rsidR="007A124F" w:rsidRPr="001F4587" w:rsidRDefault="00A56067" w:rsidP="006D3ECD">
      <w:pPr>
        <w:pStyle w:val="1hnh"/>
      </w:pPr>
      <w:bookmarkStart w:id="163" w:name="_Toc167906674"/>
      <w:r w:rsidRPr="001F4587">
        <w:t xml:space="preserve">Hình 2. </w:t>
      </w:r>
      <w:fldSimple w:instr=" SEQ Hình_2. \* ARABIC ">
        <w:r w:rsidRPr="001F4587">
          <w:rPr>
            <w:noProof/>
          </w:rPr>
          <w:t>46</w:t>
        </w:r>
      </w:fldSimple>
      <w:r w:rsidRPr="001F4587">
        <w:t xml:space="preserve"> Bảng sản phẩm_ giỏ hàng</w:t>
      </w:r>
      <w:bookmarkEnd w:id="163"/>
    </w:p>
    <w:p w14:paraId="3D3E2766" w14:textId="77777777" w:rsidR="007A124F" w:rsidRPr="001F4587" w:rsidRDefault="007A124F" w:rsidP="00C67DBD">
      <w:pPr>
        <w:pStyle w:val="Heading4"/>
        <w:spacing w:before="0"/>
      </w:pPr>
      <w:r w:rsidRPr="001F4587">
        <w:lastRenderedPageBreak/>
        <w:t>Bảng đơn hàng</w:t>
      </w:r>
    </w:p>
    <w:p w14:paraId="34304EAC" w14:textId="77777777" w:rsidR="0065152D" w:rsidRPr="001F4587" w:rsidRDefault="007A124F" w:rsidP="00C67DBD">
      <w:pPr>
        <w:spacing w:after="0" w:line="360" w:lineRule="auto"/>
        <w:rPr>
          <w:rFonts w:cs="Times New Roman"/>
          <w:color w:val="000000" w:themeColor="text1"/>
          <w:sz w:val="28"/>
          <w:szCs w:val="28"/>
        </w:rPr>
      </w:pPr>
      <w:r w:rsidRPr="001F4587">
        <w:rPr>
          <w:rFonts w:cs="Times New Roman"/>
          <w:color w:val="000000" w:themeColor="text1"/>
          <w:sz w:val="28"/>
          <w:szCs w:val="28"/>
        </w:rPr>
        <w:t xml:space="preserve">Muc đích: Lưu thông tin của đơn hàng </w:t>
      </w:r>
    </w:p>
    <w:p w14:paraId="3C46F786" w14:textId="05AD0820" w:rsidR="00A56067" w:rsidRPr="001F4587" w:rsidRDefault="0065152D" w:rsidP="00C67DBD">
      <w:pPr>
        <w:keepNext/>
        <w:spacing w:after="0"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9622D25" wp14:editId="7F6671C6">
            <wp:extent cx="5940425" cy="2181225"/>
            <wp:effectExtent l="0" t="0" r="31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8032"/>
                    <a:stretch/>
                  </pic:blipFill>
                  <pic:spPr bwMode="auto">
                    <a:xfrm>
                      <a:off x="0" y="0"/>
                      <a:ext cx="5940425" cy="2181225"/>
                    </a:xfrm>
                    <a:prstGeom prst="rect">
                      <a:avLst/>
                    </a:prstGeom>
                    <a:ln>
                      <a:noFill/>
                    </a:ln>
                    <a:extLst>
                      <a:ext uri="{53640926-AAD7-44D8-BBD7-CCE9431645EC}">
                        <a14:shadowObscured xmlns:a14="http://schemas.microsoft.com/office/drawing/2010/main"/>
                      </a:ext>
                    </a:extLst>
                  </pic:spPr>
                </pic:pic>
              </a:graphicData>
            </a:graphic>
          </wp:inline>
        </w:drawing>
      </w:r>
    </w:p>
    <w:p w14:paraId="09929DC2" w14:textId="74C05F78" w:rsidR="0065152D" w:rsidRPr="001F4587" w:rsidRDefault="00A56067" w:rsidP="006D3ECD">
      <w:pPr>
        <w:pStyle w:val="1hnh"/>
      </w:pPr>
      <w:bookmarkStart w:id="164" w:name="_Toc167906675"/>
      <w:r w:rsidRPr="001F4587">
        <w:t xml:space="preserve">Hình 2. </w:t>
      </w:r>
      <w:fldSimple w:instr=" SEQ Hình_2. \* ARABIC ">
        <w:r w:rsidRPr="001F4587">
          <w:rPr>
            <w:noProof/>
          </w:rPr>
          <w:t>47</w:t>
        </w:r>
      </w:fldSimple>
      <w:r w:rsidRPr="001F4587">
        <w:t xml:space="preserve"> Bảng đơn hàng</w:t>
      </w:r>
      <w:bookmarkEnd w:id="164"/>
    </w:p>
    <w:p w14:paraId="58BAD94B" w14:textId="77777777" w:rsidR="007A124F" w:rsidRPr="001F4587" w:rsidRDefault="007A124F" w:rsidP="00C67DBD">
      <w:pPr>
        <w:pStyle w:val="Heading4"/>
        <w:spacing w:before="0"/>
      </w:pPr>
      <w:r w:rsidRPr="001F4587">
        <w:t>Bảng chi tiết đơn hàng</w:t>
      </w:r>
    </w:p>
    <w:p w14:paraId="132EE678" w14:textId="77777777" w:rsidR="0065152D" w:rsidRPr="001F4587" w:rsidRDefault="007A124F" w:rsidP="00C67DBD">
      <w:pPr>
        <w:spacing w:after="0" w:line="360" w:lineRule="auto"/>
        <w:rPr>
          <w:rFonts w:cs="Times New Roman"/>
          <w:color w:val="000000" w:themeColor="text1"/>
          <w:sz w:val="28"/>
          <w:szCs w:val="28"/>
        </w:rPr>
      </w:pPr>
      <w:r w:rsidRPr="001F4587">
        <w:rPr>
          <w:rFonts w:cs="Times New Roman"/>
          <w:color w:val="000000" w:themeColor="text1"/>
          <w:sz w:val="28"/>
          <w:szCs w:val="28"/>
        </w:rPr>
        <w:t xml:space="preserve">Mục đích: </w:t>
      </w:r>
      <w:r w:rsidR="006143A0" w:rsidRPr="001F4587">
        <w:rPr>
          <w:rFonts w:cs="Times New Roman"/>
          <w:color w:val="000000" w:themeColor="text1"/>
          <w:sz w:val="28"/>
          <w:szCs w:val="28"/>
        </w:rPr>
        <w:t>Lưu thông tin chi tiết đơn hàng</w:t>
      </w:r>
    </w:p>
    <w:p w14:paraId="094C435E" w14:textId="1A15DFE5" w:rsidR="00A56067" w:rsidRPr="001F4587" w:rsidRDefault="0065152D" w:rsidP="00C67DBD">
      <w:pPr>
        <w:keepNext/>
        <w:spacing w:after="0"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227C5FC" wp14:editId="457B97F2">
            <wp:extent cx="5943600" cy="1790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7378"/>
                    <a:stretch/>
                  </pic:blipFill>
                  <pic:spPr bwMode="auto">
                    <a:xfrm>
                      <a:off x="0" y="0"/>
                      <a:ext cx="5940425" cy="1789743"/>
                    </a:xfrm>
                    <a:prstGeom prst="rect">
                      <a:avLst/>
                    </a:prstGeom>
                    <a:ln>
                      <a:noFill/>
                    </a:ln>
                    <a:extLst>
                      <a:ext uri="{53640926-AAD7-44D8-BBD7-CCE9431645EC}">
                        <a14:shadowObscured xmlns:a14="http://schemas.microsoft.com/office/drawing/2010/main"/>
                      </a:ext>
                    </a:extLst>
                  </pic:spPr>
                </pic:pic>
              </a:graphicData>
            </a:graphic>
          </wp:inline>
        </w:drawing>
      </w:r>
    </w:p>
    <w:p w14:paraId="4DC12259" w14:textId="37ECA0B4" w:rsidR="0065152D" w:rsidRPr="001F4587" w:rsidRDefault="00A56067" w:rsidP="006D3ECD">
      <w:pPr>
        <w:pStyle w:val="1hnh"/>
      </w:pPr>
      <w:bookmarkStart w:id="165" w:name="_Toc167906676"/>
      <w:r w:rsidRPr="001F4587">
        <w:t xml:space="preserve">Hình 2. </w:t>
      </w:r>
      <w:fldSimple w:instr=" SEQ Hình_2. \* ARABIC ">
        <w:r w:rsidRPr="001F4587">
          <w:rPr>
            <w:noProof/>
          </w:rPr>
          <w:t>48</w:t>
        </w:r>
      </w:fldSimple>
      <w:r w:rsidRPr="001F4587">
        <w:t xml:space="preserve"> Bảng chi tiết đơn hàng</w:t>
      </w:r>
      <w:bookmarkEnd w:id="165"/>
    </w:p>
    <w:p w14:paraId="054F88D4" w14:textId="77777777" w:rsidR="0065152D" w:rsidRPr="001F4587" w:rsidRDefault="007A124F" w:rsidP="00C67DBD">
      <w:pPr>
        <w:pStyle w:val="Heading4"/>
        <w:spacing w:before="0"/>
      </w:pPr>
      <w:r w:rsidRPr="001F4587">
        <w:t xml:space="preserve">Bảng hình ảnh </w:t>
      </w:r>
    </w:p>
    <w:p w14:paraId="5740CDFC" w14:textId="77777777" w:rsidR="0065152D" w:rsidRPr="001F4587" w:rsidRDefault="007A124F" w:rsidP="00C67DBD">
      <w:pPr>
        <w:spacing w:after="0" w:line="360" w:lineRule="auto"/>
        <w:rPr>
          <w:rFonts w:cs="Times New Roman"/>
          <w:color w:val="000000" w:themeColor="text1"/>
          <w:sz w:val="28"/>
          <w:szCs w:val="28"/>
        </w:rPr>
      </w:pPr>
      <w:r w:rsidRPr="001F4587">
        <w:rPr>
          <w:rFonts w:cs="Times New Roman"/>
          <w:color w:val="000000" w:themeColor="text1"/>
          <w:sz w:val="28"/>
          <w:szCs w:val="28"/>
        </w:rPr>
        <w:t>Mục đích</w:t>
      </w:r>
      <w:r w:rsidR="006143A0" w:rsidRPr="001F4587">
        <w:rPr>
          <w:rFonts w:cs="Times New Roman"/>
          <w:color w:val="000000" w:themeColor="text1"/>
          <w:sz w:val="28"/>
          <w:szCs w:val="28"/>
        </w:rPr>
        <w:t xml:space="preserve"> :Lưu thông tin hình ảnh</w:t>
      </w:r>
    </w:p>
    <w:p w14:paraId="6C2B1363" w14:textId="458386F7" w:rsidR="00A56067" w:rsidRPr="001F4587" w:rsidRDefault="0065152D" w:rsidP="00C67DBD">
      <w:pPr>
        <w:keepNext/>
        <w:spacing w:after="0"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62A1827" wp14:editId="67ED4404">
            <wp:extent cx="5940425" cy="1554480"/>
            <wp:effectExtent l="0" t="0" r="317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554480"/>
                    </a:xfrm>
                    <a:prstGeom prst="rect">
                      <a:avLst/>
                    </a:prstGeom>
                  </pic:spPr>
                </pic:pic>
              </a:graphicData>
            </a:graphic>
          </wp:inline>
        </w:drawing>
      </w:r>
    </w:p>
    <w:p w14:paraId="4B93AACF" w14:textId="4BF5E7AD" w:rsidR="0065152D" w:rsidRPr="001F4587" w:rsidRDefault="00A56067" w:rsidP="006D3ECD">
      <w:pPr>
        <w:pStyle w:val="1hnh"/>
      </w:pPr>
      <w:bookmarkStart w:id="166" w:name="_Toc167906677"/>
      <w:r w:rsidRPr="001F4587">
        <w:t xml:space="preserve">Hình 2. </w:t>
      </w:r>
      <w:fldSimple w:instr=" SEQ Hình_2. \* ARABIC ">
        <w:r w:rsidRPr="001F4587">
          <w:rPr>
            <w:noProof/>
          </w:rPr>
          <w:t>49</w:t>
        </w:r>
      </w:fldSimple>
      <w:r w:rsidRPr="001F4587">
        <w:t xml:space="preserve"> Bảng hình ảnh</w:t>
      </w:r>
      <w:bookmarkEnd w:id="166"/>
    </w:p>
    <w:p w14:paraId="30343B2A" w14:textId="77777777" w:rsidR="007A124F" w:rsidRPr="001F4587" w:rsidRDefault="007A124F" w:rsidP="00C67DBD">
      <w:pPr>
        <w:pStyle w:val="Heading4"/>
        <w:spacing w:before="0"/>
      </w:pPr>
      <w:r w:rsidRPr="001F4587">
        <w:lastRenderedPageBreak/>
        <w:t>Bảng sản phẩm_ hình ảnh</w:t>
      </w:r>
    </w:p>
    <w:p w14:paraId="5ECE97B1" w14:textId="77777777" w:rsidR="0065152D" w:rsidRPr="001F4587" w:rsidRDefault="007A124F" w:rsidP="00C67DBD">
      <w:pPr>
        <w:spacing w:after="0" w:line="360" w:lineRule="auto"/>
        <w:rPr>
          <w:rFonts w:cs="Times New Roman"/>
          <w:color w:val="000000" w:themeColor="text1"/>
          <w:sz w:val="28"/>
          <w:szCs w:val="28"/>
        </w:rPr>
      </w:pPr>
      <w:r w:rsidRPr="001F4587">
        <w:rPr>
          <w:rFonts w:cs="Times New Roman"/>
          <w:color w:val="000000" w:themeColor="text1"/>
          <w:sz w:val="28"/>
          <w:szCs w:val="28"/>
        </w:rPr>
        <w:t>Mục đích</w:t>
      </w:r>
      <w:r w:rsidR="006143A0" w:rsidRPr="001F4587">
        <w:rPr>
          <w:rFonts w:cs="Times New Roman"/>
          <w:color w:val="000000" w:themeColor="text1"/>
          <w:sz w:val="28"/>
          <w:szCs w:val="28"/>
        </w:rPr>
        <w:t>: Lưu thông tin về mã sản phẩm và mã hình ảnh</w:t>
      </w:r>
    </w:p>
    <w:p w14:paraId="369E4E8C" w14:textId="30ACE046" w:rsidR="00A56067" w:rsidRPr="001F4587" w:rsidRDefault="0065152D" w:rsidP="00C67DBD">
      <w:pPr>
        <w:keepNext/>
        <w:spacing w:after="0"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45741F8" wp14:editId="728A8BE0">
            <wp:extent cx="5940425" cy="1578610"/>
            <wp:effectExtent l="0" t="0" r="317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578610"/>
                    </a:xfrm>
                    <a:prstGeom prst="rect">
                      <a:avLst/>
                    </a:prstGeom>
                  </pic:spPr>
                </pic:pic>
              </a:graphicData>
            </a:graphic>
          </wp:inline>
        </w:drawing>
      </w:r>
    </w:p>
    <w:p w14:paraId="72382440" w14:textId="412DF5D5" w:rsidR="0065152D" w:rsidRPr="001F4587" w:rsidRDefault="00A56067" w:rsidP="006D3ECD">
      <w:pPr>
        <w:pStyle w:val="1hnh"/>
      </w:pPr>
      <w:bookmarkStart w:id="167" w:name="_Toc167906678"/>
      <w:r w:rsidRPr="001F4587">
        <w:t xml:space="preserve">Hình 2. </w:t>
      </w:r>
      <w:fldSimple w:instr=" SEQ Hình_2. \* ARABIC ">
        <w:r w:rsidRPr="001F4587">
          <w:rPr>
            <w:noProof/>
          </w:rPr>
          <w:t>50</w:t>
        </w:r>
      </w:fldSimple>
      <w:r w:rsidRPr="001F4587">
        <w:t xml:space="preserve"> bảng sản phẩm_ hình ảnh</w:t>
      </w:r>
      <w:bookmarkEnd w:id="167"/>
    </w:p>
    <w:p w14:paraId="6ED3B1D2" w14:textId="77777777" w:rsidR="007A124F" w:rsidRPr="001F4587" w:rsidRDefault="007A124F" w:rsidP="00C67DBD">
      <w:pPr>
        <w:pStyle w:val="Heading4"/>
        <w:spacing w:before="0"/>
      </w:pPr>
      <w:r w:rsidRPr="001F4587">
        <w:t>Bảng đánh giá</w:t>
      </w:r>
    </w:p>
    <w:p w14:paraId="4A59A7D2" w14:textId="77777777" w:rsidR="0065152D" w:rsidRPr="001F4587" w:rsidRDefault="007A124F" w:rsidP="00C67DBD">
      <w:pPr>
        <w:spacing w:after="0" w:line="360" w:lineRule="auto"/>
        <w:rPr>
          <w:rFonts w:cs="Times New Roman"/>
          <w:color w:val="000000" w:themeColor="text1"/>
          <w:sz w:val="28"/>
          <w:szCs w:val="28"/>
        </w:rPr>
      </w:pPr>
      <w:r w:rsidRPr="001F4587">
        <w:rPr>
          <w:rFonts w:cs="Times New Roman"/>
          <w:color w:val="000000" w:themeColor="text1"/>
          <w:sz w:val="28"/>
          <w:szCs w:val="28"/>
        </w:rPr>
        <w:t>Mục đích</w:t>
      </w:r>
      <w:r w:rsidR="006143A0" w:rsidRPr="001F4587">
        <w:rPr>
          <w:rFonts w:cs="Times New Roman"/>
          <w:color w:val="000000" w:themeColor="text1"/>
          <w:sz w:val="28"/>
          <w:szCs w:val="28"/>
        </w:rPr>
        <w:t>: Lưu thông tin khách hàng đã đánh giá</w:t>
      </w:r>
    </w:p>
    <w:p w14:paraId="6C87F7BB" w14:textId="3D71EC5D" w:rsidR="00A56067" w:rsidRPr="001F4587" w:rsidRDefault="0065152D" w:rsidP="00C67DBD">
      <w:pPr>
        <w:keepNext/>
        <w:spacing w:after="0"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82506D6" wp14:editId="4F842053">
            <wp:extent cx="5940425" cy="173863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738630"/>
                    </a:xfrm>
                    <a:prstGeom prst="rect">
                      <a:avLst/>
                    </a:prstGeom>
                  </pic:spPr>
                </pic:pic>
              </a:graphicData>
            </a:graphic>
          </wp:inline>
        </w:drawing>
      </w:r>
    </w:p>
    <w:p w14:paraId="3737B5F9" w14:textId="50C17551" w:rsidR="00A56067" w:rsidRPr="001F4587" w:rsidRDefault="00A56067" w:rsidP="006D3ECD">
      <w:pPr>
        <w:pStyle w:val="1hnh"/>
      </w:pPr>
      <w:bookmarkStart w:id="168" w:name="_Toc167906679"/>
      <w:r w:rsidRPr="001F4587">
        <w:t xml:space="preserve">Hình 2. </w:t>
      </w:r>
      <w:fldSimple w:instr=" SEQ Hình_2. \* ARABIC ">
        <w:r w:rsidRPr="001F4587">
          <w:rPr>
            <w:noProof/>
          </w:rPr>
          <w:t>51</w:t>
        </w:r>
      </w:fldSimple>
      <w:r w:rsidRPr="001F4587">
        <w:t xml:space="preserve"> Bảng đánh giá</w:t>
      </w:r>
      <w:bookmarkEnd w:id="168"/>
    </w:p>
    <w:p w14:paraId="6F4CE0CE" w14:textId="77777777" w:rsidR="007A124F" w:rsidRPr="001F4587" w:rsidRDefault="007A124F" w:rsidP="00C67DBD">
      <w:pPr>
        <w:pStyle w:val="Heading4"/>
        <w:spacing w:before="0"/>
      </w:pPr>
      <w:r w:rsidRPr="001F4587">
        <w:t>Bảng USER</w:t>
      </w:r>
    </w:p>
    <w:p w14:paraId="73592662" w14:textId="77777777" w:rsidR="0065152D" w:rsidRPr="001F4587" w:rsidRDefault="007A124F" w:rsidP="00C67DBD">
      <w:pPr>
        <w:spacing w:after="0" w:line="360" w:lineRule="auto"/>
        <w:rPr>
          <w:rFonts w:cs="Times New Roman"/>
          <w:color w:val="000000" w:themeColor="text1"/>
          <w:sz w:val="28"/>
          <w:szCs w:val="28"/>
        </w:rPr>
      </w:pPr>
      <w:r w:rsidRPr="001F4587">
        <w:rPr>
          <w:rFonts w:cs="Times New Roman"/>
          <w:color w:val="000000" w:themeColor="text1"/>
          <w:sz w:val="28"/>
          <w:szCs w:val="28"/>
        </w:rPr>
        <w:t>Mục đích</w:t>
      </w:r>
      <w:r w:rsidR="006143A0" w:rsidRPr="001F4587">
        <w:rPr>
          <w:rFonts w:cs="Times New Roman"/>
          <w:color w:val="000000" w:themeColor="text1"/>
          <w:sz w:val="28"/>
          <w:szCs w:val="28"/>
        </w:rPr>
        <w:t>: Lưu thông tin người dùng</w:t>
      </w:r>
    </w:p>
    <w:p w14:paraId="3E227F01" w14:textId="4F7A7031" w:rsidR="00A56067" w:rsidRPr="001F4587" w:rsidRDefault="0065152D" w:rsidP="00C67DBD">
      <w:pPr>
        <w:keepNext/>
        <w:spacing w:after="0"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1AD8EF2A" wp14:editId="0F5BDE06">
            <wp:extent cx="5940425" cy="1922780"/>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922780"/>
                    </a:xfrm>
                    <a:prstGeom prst="rect">
                      <a:avLst/>
                    </a:prstGeom>
                  </pic:spPr>
                </pic:pic>
              </a:graphicData>
            </a:graphic>
          </wp:inline>
        </w:drawing>
      </w:r>
    </w:p>
    <w:p w14:paraId="4C6F1783" w14:textId="0FC0CBA9" w:rsidR="0065152D" w:rsidRDefault="00A56067" w:rsidP="006D3ECD">
      <w:pPr>
        <w:pStyle w:val="1hnh"/>
      </w:pPr>
      <w:bookmarkStart w:id="169" w:name="_Toc167906680"/>
      <w:r w:rsidRPr="001F4587">
        <w:t xml:space="preserve">Hình 2. </w:t>
      </w:r>
      <w:fldSimple w:instr=" SEQ Hình_2. \* ARABIC ">
        <w:r w:rsidRPr="001F4587">
          <w:rPr>
            <w:noProof/>
          </w:rPr>
          <w:t>52</w:t>
        </w:r>
      </w:fldSimple>
      <w:r w:rsidRPr="001F4587">
        <w:t xml:space="preserve"> Bảng USER</w:t>
      </w:r>
      <w:bookmarkEnd w:id="169"/>
    </w:p>
    <w:p w14:paraId="5A5C47BA" w14:textId="77777777" w:rsidR="001354F9" w:rsidRPr="001354F9" w:rsidRDefault="001354F9" w:rsidP="001354F9"/>
    <w:p w14:paraId="5CE5E7BC" w14:textId="77777777" w:rsidR="007A124F" w:rsidRPr="001F4587" w:rsidRDefault="007A124F" w:rsidP="00C67DBD">
      <w:pPr>
        <w:pStyle w:val="Heading4"/>
      </w:pPr>
      <w:r w:rsidRPr="001F4587">
        <w:lastRenderedPageBreak/>
        <w:t>Bảng Tin tức</w:t>
      </w:r>
    </w:p>
    <w:p w14:paraId="7AF80DC1" w14:textId="77777777" w:rsidR="0065152D" w:rsidRPr="001F4587" w:rsidRDefault="007A124F" w:rsidP="009E33B3">
      <w:pPr>
        <w:spacing w:line="360" w:lineRule="auto"/>
        <w:rPr>
          <w:rFonts w:cs="Times New Roman"/>
          <w:color w:val="000000" w:themeColor="text1"/>
          <w:sz w:val="28"/>
          <w:szCs w:val="28"/>
        </w:rPr>
      </w:pPr>
      <w:r w:rsidRPr="001F4587">
        <w:rPr>
          <w:rFonts w:cs="Times New Roman"/>
          <w:color w:val="000000" w:themeColor="text1"/>
          <w:sz w:val="28"/>
          <w:szCs w:val="28"/>
        </w:rPr>
        <w:t>Mục đích</w:t>
      </w:r>
      <w:r w:rsidR="006143A0" w:rsidRPr="001F4587">
        <w:rPr>
          <w:rFonts w:cs="Times New Roman"/>
          <w:color w:val="000000" w:themeColor="text1"/>
          <w:sz w:val="28"/>
          <w:szCs w:val="28"/>
        </w:rPr>
        <w:t>: Lưu thông tin các bài viết về sản phẩm</w:t>
      </w:r>
    </w:p>
    <w:p w14:paraId="1934ABFD" w14:textId="7AA82D0C" w:rsidR="00A56067" w:rsidRPr="001F4587" w:rsidRDefault="0065152D"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526155C2" wp14:editId="7B23DB8C">
            <wp:extent cx="5940425" cy="2013585"/>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013585"/>
                    </a:xfrm>
                    <a:prstGeom prst="rect">
                      <a:avLst/>
                    </a:prstGeom>
                  </pic:spPr>
                </pic:pic>
              </a:graphicData>
            </a:graphic>
          </wp:inline>
        </w:drawing>
      </w:r>
    </w:p>
    <w:p w14:paraId="14B6BA97" w14:textId="4A6C5DC8" w:rsidR="0065152D" w:rsidRPr="001F4587" w:rsidRDefault="00A56067" w:rsidP="006D3ECD">
      <w:pPr>
        <w:pStyle w:val="1hnh"/>
      </w:pPr>
      <w:bookmarkStart w:id="170" w:name="_Toc167906681"/>
      <w:r w:rsidRPr="001F4587">
        <w:t xml:space="preserve">Hình 2. </w:t>
      </w:r>
      <w:fldSimple w:instr=" SEQ Hình_2. \* ARABIC ">
        <w:r w:rsidRPr="001F4587">
          <w:rPr>
            <w:noProof/>
          </w:rPr>
          <w:t>53</w:t>
        </w:r>
      </w:fldSimple>
      <w:r w:rsidRPr="001F4587">
        <w:t xml:space="preserve"> Bảng tin tức</w:t>
      </w:r>
      <w:bookmarkEnd w:id="170"/>
    </w:p>
    <w:p w14:paraId="4120F6BE" w14:textId="77777777" w:rsidR="007A124F" w:rsidRPr="001F4587" w:rsidRDefault="007A124F" w:rsidP="00C67DBD">
      <w:pPr>
        <w:pStyle w:val="Heading4"/>
      </w:pPr>
      <w:r w:rsidRPr="001F4587">
        <w:t>Bảng liên hệ</w:t>
      </w:r>
    </w:p>
    <w:p w14:paraId="28A6A03B" w14:textId="77777777" w:rsidR="0065152D" w:rsidRPr="001F4587" w:rsidRDefault="007A124F" w:rsidP="009E33B3">
      <w:pPr>
        <w:spacing w:line="360" w:lineRule="auto"/>
        <w:rPr>
          <w:rFonts w:cs="Times New Roman"/>
          <w:color w:val="000000" w:themeColor="text1"/>
          <w:sz w:val="28"/>
          <w:szCs w:val="28"/>
        </w:rPr>
      </w:pPr>
      <w:r w:rsidRPr="001F4587">
        <w:rPr>
          <w:rFonts w:cs="Times New Roman"/>
          <w:color w:val="000000" w:themeColor="text1"/>
          <w:sz w:val="28"/>
          <w:szCs w:val="28"/>
        </w:rPr>
        <w:t>Mục đích</w:t>
      </w:r>
      <w:r w:rsidR="006143A0" w:rsidRPr="001F4587">
        <w:rPr>
          <w:rFonts w:cs="Times New Roman"/>
          <w:color w:val="000000" w:themeColor="text1"/>
          <w:sz w:val="28"/>
          <w:szCs w:val="28"/>
        </w:rPr>
        <w:t>: Lưu thông tin liên hệ của người dùng</w:t>
      </w:r>
    </w:p>
    <w:p w14:paraId="1B5DBCAB" w14:textId="43DEF767" w:rsidR="00A56067" w:rsidRPr="001F4587" w:rsidRDefault="0065152D"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9AA9587" wp14:editId="103725B3">
            <wp:extent cx="5940425" cy="164719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647190"/>
                    </a:xfrm>
                    <a:prstGeom prst="rect">
                      <a:avLst/>
                    </a:prstGeom>
                  </pic:spPr>
                </pic:pic>
              </a:graphicData>
            </a:graphic>
          </wp:inline>
        </w:drawing>
      </w:r>
    </w:p>
    <w:p w14:paraId="761BBFAA" w14:textId="510CC022" w:rsidR="0065152D" w:rsidRPr="001F4587" w:rsidRDefault="00A56067" w:rsidP="006D3ECD">
      <w:pPr>
        <w:pStyle w:val="1hnh"/>
      </w:pPr>
      <w:bookmarkStart w:id="171" w:name="_Toc167906682"/>
      <w:r w:rsidRPr="001F4587">
        <w:t xml:space="preserve">Hình 2. </w:t>
      </w:r>
      <w:fldSimple w:instr=" SEQ Hình_2. \* ARABIC ">
        <w:r w:rsidRPr="001F4587">
          <w:rPr>
            <w:noProof/>
          </w:rPr>
          <w:t>54</w:t>
        </w:r>
      </w:fldSimple>
      <w:r w:rsidRPr="001F4587">
        <w:t xml:space="preserve"> Bảng liên hệ</w:t>
      </w:r>
      <w:bookmarkEnd w:id="171"/>
    </w:p>
    <w:p w14:paraId="2194CAE8" w14:textId="6FAE5DAF" w:rsidR="007A124F" w:rsidRPr="001F4587" w:rsidRDefault="007A124F" w:rsidP="00263003">
      <w:pPr>
        <w:pStyle w:val="Heading1"/>
      </w:pPr>
      <w:bookmarkStart w:id="172" w:name="_Toc167896213"/>
      <w:bookmarkStart w:id="173" w:name="_Toc167906589"/>
      <w:r w:rsidRPr="001F4587">
        <w:lastRenderedPageBreak/>
        <w:t>CHƯƠNG 3: X</w:t>
      </w:r>
      <w:r w:rsidR="001354F9">
        <w:t>Â</w:t>
      </w:r>
      <w:r w:rsidRPr="001F4587">
        <w:t>Y DỰNG WEBSITE VÀ KIỂM THỬ</w:t>
      </w:r>
      <w:bookmarkEnd w:id="172"/>
      <w:bookmarkEnd w:id="173"/>
    </w:p>
    <w:p w14:paraId="6438DA5B" w14:textId="5BF2BC76" w:rsidR="007453EA" w:rsidRPr="001F4587" w:rsidRDefault="00DC147B" w:rsidP="00705D3F">
      <w:pPr>
        <w:pStyle w:val="Heading2"/>
        <w:numPr>
          <w:ilvl w:val="1"/>
          <w:numId w:val="110"/>
        </w:numPr>
        <w:ind w:left="0" w:firstLine="0"/>
      </w:pPr>
      <w:bookmarkStart w:id="174" w:name="_Toc167896214"/>
      <w:bookmarkStart w:id="175" w:name="_Toc167906590"/>
      <w:r w:rsidRPr="001F4587">
        <w:t>Kết quả thực nghiệm</w:t>
      </w:r>
      <w:bookmarkEnd w:id="174"/>
      <w:bookmarkEnd w:id="175"/>
    </w:p>
    <w:p w14:paraId="741DB81C" w14:textId="47BB367B" w:rsidR="00A56067" w:rsidRPr="001F4587" w:rsidRDefault="007453EA"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2EAE0CB6" wp14:editId="662A5CEF">
            <wp:extent cx="5940425" cy="268986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689860"/>
                    </a:xfrm>
                    <a:prstGeom prst="rect">
                      <a:avLst/>
                    </a:prstGeom>
                  </pic:spPr>
                </pic:pic>
              </a:graphicData>
            </a:graphic>
          </wp:inline>
        </w:drawing>
      </w:r>
    </w:p>
    <w:p w14:paraId="332D0F52" w14:textId="12226102" w:rsidR="007453EA" w:rsidRPr="001F4587" w:rsidRDefault="00A56067" w:rsidP="006D3ECD">
      <w:pPr>
        <w:pStyle w:val="1hnh"/>
      </w:pPr>
      <w:bookmarkStart w:id="176" w:name="_Toc167906683"/>
      <w:r w:rsidRPr="001F4587">
        <w:t xml:space="preserve">Hình 3. </w:t>
      </w:r>
      <w:fldSimple w:instr=" SEQ Hình_3. \* ARABIC ">
        <w:r w:rsidRPr="001F4587">
          <w:rPr>
            <w:noProof/>
          </w:rPr>
          <w:t>1</w:t>
        </w:r>
      </w:fldSimple>
      <w:r w:rsidRPr="001F4587">
        <w:t xml:space="preserve"> Trang chủ</w:t>
      </w:r>
      <w:bookmarkEnd w:id="176"/>
    </w:p>
    <w:p w14:paraId="62B18E16" w14:textId="35C434BB" w:rsidR="00A56067" w:rsidRPr="001F4587" w:rsidRDefault="007453EA"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23C2D39" wp14:editId="599F8280">
            <wp:extent cx="5667375" cy="2760980"/>
            <wp:effectExtent l="0" t="0" r="952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7375" cy="2760980"/>
                    </a:xfrm>
                    <a:prstGeom prst="rect">
                      <a:avLst/>
                    </a:prstGeom>
                  </pic:spPr>
                </pic:pic>
              </a:graphicData>
            </a:graphic>
          </wp:inline>
        </w:drawing>
      </w:r>
    </w:p>
    <w:p w14:paraId="50A4BEE7" w14:textId="382F6CF1" w:rsidR="007453EA" w:rsidRPr="001F4587" w:rsidRDefault="00A56067" w:rsidP="006D3ECD">
      <w:pPr>
        <w:pStyle w:val="1hnh"/>
      </w:pPr>
      <w:bookmarkStart w:id="177" w:name="_Toc167906684"/>
      <w:r w:rsidRPr="001F4587">
        <w:t xml:space="preserve">Hình 3. </w:t>
      </w:r>
      <w:fldSimple w:instr=" SEQ Hình_3. \* ARABIC ">
        <w:r w:rsidRPr="001F4587">
          <w:rPr>
            <w:noProof/>
          </w:rPr>
          <w:t>2</w:t>
        </w:r>
      </w:fldSimple>
      <w:r w:rsidRPr="001F4587">
        <w:t xml:space="preserve"> Trang danh mục Son Môi</w:t>
      </w:r>
      <w:bookmarkEnd w:id="177"/>
    </w:p>
    <w:p w14:paraId="5B3C86BF" w14:textId="0CF8A830" w:rsidR="00A56067" w:rsidRPr="001F4587" w:rsidRDefault="007453EA"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lastRenderedPageBreak/>
        <w:drawing>
          <wp:inline distT="0" distB="0" distL="0" distR="0" wp14:anchorId="575E5B71" wp14:editId="59E6E0F4">
            <wp:extent cx="5940425" cy="276542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765425"/>
                    </a:xfrm>
                    <a:prstGeom prst="rect">
                      <a:avLst/>
                    </a:prstGeom>
                  </pic:spPr>
                </pic:pic>
              </a:graphicData>
            </a:graphic>
          </wp:inline>
        </w:drawing>
      </w:r>
    </w:p>
    <w:p w14:paraId="3C0A3DA1" w14:textId="21A899EA" w:rsidR="007453EA" w:rsidRPr="001F4587" w:rsidRDefault="00A56067" w:rsidP="006D3ECD">
      <w:pPr>
        <w:pStyle w:val="1hnh"/>
      </w:pPr>
      <w:bookmarkStart w:id="178" w:name="_Toc167906685"/>
      <w:r w:rsidRPr="001F4587">
        <w:t xml:space="preserve">Hình 3. </w:t>
      </w:r>
      <w:fldSimple w:instr=" SEQ Hình_3. \* ARABIC ">
        <w:r w:rsidRPr="001F4587">
          <w:rPr>
            <w:noProof/>
          </w:rPr>
          <w:t>3</w:t>
        </w:r>
      </w:fldSimple>
      <w:r w:rsidRPr="001F4587">
        <w:t xml:space="preserve"> Trang chi tiết sản phẩm</w:t>
      </w:r>
      <w:bookmarkEnd w:id="178"/>
    </w:p>
    <w:p w14:paraId="6FEB2712" w14:textId="62DB221D" w:rsidR="00A56067" w:rsidRPr="001F4587" w:rsidRDefault="007453EA"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0950E7DB" wp14:editId="7FDB6FA8">
            <wp:extent cx="5940425" cy="274955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749550"/>
                    </a:xfrm>
                    <a:prstGeom prst="rect">
                      <a:avLst/>
                    </a:prstGeom>
                  </pic:spPr>
                </pic:pic>
              </a:graphicData>
            </a:graphic>
          </wp:inline>
        </w:drawing>
      </w:r>
    </w:p>
    <w:p w14:paraId="2B46D8B9" w14:textId="042509AE" w:rsidR="007453EA" w:rsidRPr="001F4587" w:rsidRDefault="00A56067" w:rsidP="006D3ECD">
      <w:pPr>
        <w:pStyle w:val="1hnh"/>
      </w:pPr>
      <w:bookmarkStart w:id="179" w:name="_Toc167906686"/>
      <w:r w:rsidRPr="001F4587">
        <w:t xml:space="preserve">Hình 3. </w:t>
      </w:r>
      <w:fldSimple w:instr=" SEQ Hình_3. \* ARABIC ">
        <w:r w:rsidRPr="001F4587">
          <w:rPr>
            <w:noProof/>
          </w:rPr>
          <w:t>4</w:t>
        </w:r>
      </w:fldSimple>
      <w:r w:rsidRPr="001F4587">
        <w:t xml:space="preserve"> Trang đăng nhập</w:t>
      </w:r>
      <w:bookmarkEnd w:id="179"/>
    </w:p>
    <w:p w14:paraId="57F4FC5C" w14:textId="12D5C084" w:rsidR="00A56067" w:rsidRPr="001F4587" w:rsidRDefault="007453EA"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lastRenderedPageBreak/>
        <w:drawing>
          <wp:inline distT="0" distB="0" distL="0" distR="0" wp14:anchorId="20577B97" wp14:editId="572D1790">
            <wp:extent cx="5940425" cy="2758440"/>
            <wp:effectExtent l="0" t="0" r="317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758440"/>
                    </a:xfrm>
                    <a:prstGeom prst="rect">
                      <a:avLst/>
                    </a:prstGeom>
                  </pic:spPr>
                </pic:pic>
              </a:graphicData>
            </a:graphic>
          </wp:inline>
        </w:drawing>
      </w:r>
    </w:p>
    <w:p w14:paraId="6C823660" w14:textId="193D8548" w:rsidR="007453EA" w:rsidRPr="001F4587" w:rsidRDefault="00A56067" w:rsidP="006D3ECD">
      <w:pPr>
        <w:pStyle w:val="1hnh"/>
      </w:pPr>
      <w:bookmarkStart w:id="180" w:name="_Toc167906687"/>
      <w:r w:rsidRPr="001F4587">
        <w:t xml:space="preserve">Hình 3. </w:t>
      </w:r>
      <w:fldSimple w:instr=" SEQ Hình_3. \* ARABIC ">
        <w:r w:rsidRPr="001F4587">
          <w:rPr>
            <w:noProof/>
          </w:rPr>
          <w:t>5</w:t>
        </w:r>
      </w:fldSimple>
      <w:r w:rsidRPr="001F4587">
        <w:t xml:space="preserve"> Trang quản lý tài khoản</w:t>
      </w:r>
      <w:bookmarkEnd w:id="180"/>
    </w:p>
    <w:p w14:paraId="5A6D02B9" w14:textId="2BF4F794" w:rsidR="00A56067" w:rsidRPr="001F4587" w:rsidRDefault="007453EA"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77EDC2A1" wp14:editId="77509A17">
            <wp:extent cx="5940425" cy="2682240"/>
            <wp:effectExtent l="0" t="0" r="317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682240"/>
                    </a:xfrm>
                    <a:prstGeom prst="rect">
                      <a:avLst/>
                    </a:prstGeom>
                  </pic:spPr>
                </pic:pic>
              </a:graphicData>
            </a:graphic>
          </wp:inline>
        </w:drawing>
      </w:r>
    </w:p>
    <w:p w14:paraId="230E6B2B" w14:textId="26621765" w:rsidR="007453EA" w:rsidRPr="001F4587" w:rsidRDefault="00A56067" w:rsidP="006D3ECD">
      <w:pPr>
        <w:pStyle w:val="1hnh"/>
      </w:pPr>
      <w:bookmarkStart w:id="181" w:name="_Toc167906688"/>
      <w:r w:rsidRPr="001F4587">
        <w:t xml:space="preserve">Hình 3. </w:t>
      </w:r>
      <w:fldSimple w:instr=" SEQ Hình_3. \* ARABIC ">
        <w:r w:rsidRPr="001F4587">
          <w:rPr>
            <w:noProof/>
          </w:rPr>
          <w:t>6</w:t>
        </w:r>
      </w:fldSimple>
      <w:r w:rsidRPr="001F4587">
        <w:t xml:space="preserve"> Trang quản lý bài viết</w:t>
      </w:r>
      <w:bookmarkEnd w:id="181"/>
    </w:p>
    <w:p w14:paraId="7B32230A" w14:textId="1A6FB3F0" w:rsidR="00A56067" w:rsidRPr="001F4587" w:rsidRDefault="007453EA"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lastRenderedPageBreak/>
        <w:drawing>
          <wp:inline distT="0" distB="0" distL="0" distR="0" wp14:anchorId="6A344B14" wp14:editId="73313FAA">
            <wp:extent cx="5940425" cy="2791460"/>
            <wp:effectExtent l="0" t="0" r="317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791460"/>
                    </a:xfrm>
                    <a:prstGeom prst="rect">
                      <a:avLst/>
                    </a:prstGeom>
                  </pic:spPr>
                </pic:pic>
              </a:graphicData>
            </a:graphic>
          </wp:inline>
        </w:drawing>
      </w:r>
    </w:p>
    <w:p w14:paraId="4D772F58" w14:textId="329A89F7" w:rsidR="007453EA" w:rsidRPr="001F4587" w:rsidRDefault="00A56067" w:rsidP="006D3ECD">
      <w:pPr>
        <w:pStyle w:val="1hnh"/>
      </w:pPr>
      <w:bookmarkStart w:id="182" w:name="_Toc167906689"/>
      <w:r w:rsidRPr="001F4587">
        <w:t xml:space="preserve">Hình 3. </w:t>
      </w:r>
      <w:fldSimple w:instr=" SEQ Hình_3. \* ARABIC ">
        <w:r w:rsidRPr="001F4587">
          <w:rPr>
            <w:noProof/>
          </w:rPr>
          <w:t>7</w:t>
        </w:r>
      </w:fldSimple>
      <w:r w:rsidRPr="001F4587">
        <w:t xml:space="preserve"> Trang quản lý danh mục</w:t>
      </w:r>
      <w:bookmarkEnd w:id="182"/>
    </w:p>
    <w:p w14:paraId="70600E6B" w14:textId="74E518F7" w:rsidR="00A56067" w:rsidRPr="001F4587" w:rsidRDefault="007453EA"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drawing>
          <wp:inline distT="0" distB="0" distL="0" distR="0" wp14:anchorId="43645132" wp14:editId="7A8BCF7D">
            <wp:extent cx="5940425" cy="2731135"/>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2731135"/>
                    </a:xfrm>
                    <a:prstGeom prst="rect">
                      <a:avLst/>
                    </a:prstGeom>
                  </pic:spPr>
                </pic:pic>
              </a:graphicData>
            </a:graphic>
          </wp:inline>
        </w:drawing>
      </w:r>
    </w:p>
    <w:p w14:paraId="30161BB4" w14:textId="4A9D4479" w:rsidR="007453EA" w:rsidRPr="001F4587" w:rsidRDefault="00A56067" w:rsidP="006D3ECD">
      <w:pPr>
        <w:pStyle w:val="1hnh"/>
      </w:pPr>
      <w:bookmarkStart w:id="183" w:name="_Toc167906690"/>
      <w:r w:rsidRPr="001F4587">
        <w:t xml:space="preserve">Hình 3. </w:t>
      </w:r>
      <w:fldSimple w:instr=" SEQ Hình_3. \* ARABIC ">
        <w:r w:rsidRPr="001F4587">
          <w:rPr>
            <w:noProof/>
          </w:rPr>
          <w:t>8</w:t>
        </w:r>
      </w:fldSimple>
      <w:r w:rsidRPr="001F4587">
        <w:t xml:space="preserve"> Trang quản lý liên hệ</w:t>
      </w:r>
      <w:bookmarkEnd w:id="183"/>
    </w:p>
    <w:p w14:paraId="5B31938B" w14:textId="62989065" w:rsidR="00A56067" w:rsidRPr="001F4587" w:rsidRDefault="007453EA" w:rsidP="009E33B3">
      <w:pPr>
        <w:keepNext/>
        <w:spacing w:line="360" w:lineRule="auto"/>
        <w:rPr>
          <w:rFonts w:cs="Times New Roman"/>
          <w:color w:val="000000" w:themeColor="text1"/>
          <w:sz w:val="28"/>
          <w:szCs w:val="28"/>
        </w:rPr>
      </w:pPr>
      <w:r w:rsidRPr="001F4587">
        <w:rPr>
          <w:rFonts w:cs="Times New Roman"/>
          <w:noProof/>
          <w:color w:val="000000" w:themeColor="text1"/>
          <w:sz w:val="28"/>
          <w:szCs w:val="28"/>
        </w:rPr>
        <w:lastRenderedPageBreak/>
        <w:drawing>
          <wp:inline distT="0" distB="0" distL="0" distR="0" wp14:anchorId="60A3F6EE" wp14:editId="0D44E081">
            <wp:extent cx="5940425" cy="275145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751455"/>
                    </a:xfrm>
                    <a:prstGeom prst="rect">
                      <a:avLst/>
                    </a:prstGeom>
                  </pic:spPr>
                </pic:pic>
              </a:graphicData>
            </a:graphic>
          </wp:inline>
        </w:drawing>
      </w:r>
    </w:p>
    <w:p w14:paraId="17F61C75" w14:textId="7DC08803" w:rsidR="007453EA" w:rsidRPr="001F4587" w:rsidRDefault="00A56067" w:rsidP="006D3ECD">
      <w:pPr>
        <w:pStyle w:val="1hnh"/>
      </w:pPr>
      <w:bookmarkStart w:id="184" w:name="_Toc167906691"/>
      <w:r w:rsidRPr="001F4587">
        <w:t xml:space="preserve">Hình 3. </w:t>
      </w:r>
      <w:fldSimple w:instr=" SEQ Hình_3. \* ARABIC ">
        <w:r w:rsidRPr="001F4587">
          <w:rPr>
            <w:noProof/>
          </w:rPr>
          <w:t>9</w:t>
        </w:r>
      </w:fldSimple>
      <w:r w:rsidRPr="001F4587">
        <w:t xml:space="preserve"> Trang quản lý thống kê</w:t>
      </w:r>
      <w:bookmarkEnd w:id="184"/>
    </w:p>
    <w:p w14:paraId="57AE69A0" w14:textId="7DC184CE" w:rsidR="007453EA" w:rsidRPr="001F4587" w:rsidRDefault="007453EA" w:rsidP="00705D3F">
      <w:pPr>
        <w:pStyle w:val="Heading2"/>
        <w:numPr>
          <w:ilvl w:val="1"/>
          <w:numId w:val="110"/>
        </w:numPr>
        <w:ind w:hanging="1440"/>
      </w:pPr>
      <w:bookmarkStart w:id="185" w:name="_Toc167896215"/>
      <w:bookmarkStart w:id="186" w:name="_Toc167906591"/>
      <w:r w:rsidRPr="001F4587">
        <w:t>Kiểm thử hệ thống</w:t>
      </w:r>
      <w:bookmarkEnd w:id="185"/>
      <w:bookmarkEnd w:id="186"/>
    </w:p>
    <w:p w14:paraId="59171702" w14:textId="4828C433" w:rsidR="007453EA" w:rsidRPr="001F4587" w:rsidRDefault="007453EA" w:rsidP="001354F9">
      <w:pPr>
        <w:pStyle w:val="Heading3"/>
        <w:numPr>
          <w:ilvl w:val="0"/>
          <w:numId w:val="0"/>
        </w:numPr>
      </w:pPr>
      <w:bookmarkStart w:id="187" w:name="_Toc167203465"/>
      <w:bookmarkStart w:id="188" w:name="_Toc167896216"/>
      <w:bookmarkStart w:id="189" w:name="_Toc167906592"/>
      <w:r w:rsidRPr="001F4587">
        <w:t>3.2.1. Kế hoạch kiểm thử</w:t>
      </w:r>
      <w:bookmarkEnd w:id="187"/>
      <w:bookmarkEnd w:id="188"/>
      <w:bookmarkEnd w:id="189"/>
      <w:r w:rsidRPr="001F4587">
        <w:t xml:space="preserve"> </w:t>
      </w:r>
    </w:p>
    <w:p w14:paraId="65DA998A" w14:textId="77777777" w:rsidR="007453EA" w:rsidRPr="001F4587" w:rsidRDefault="007453EA" w:rsidP="009E33B3">
      <w:pPr>
        <w:spacing w:line="360" w:lineRule="auto"/>
        <w:rPr>
          <w:rFonts w:cs="Times New Roman"/>
          <w:color w:val="000000" w:themeColor="text1"/>
          <w:sz w:val="28"/>
          <w:szCs w:val="28"/>
        </w:rPr>
      </w:pPr>
      <w:r w:rsidRPr="001F4587">
        <w:rPr>
          <w:rFonts w:cs="Times New Roman"/>
          <w:color w:val="000000" w:themeColor="text1"/>
          <w:sz w:val="28"/>
          <w:szCs w:val="28"/>
        </w:rPr>
        <w:t>Mục tiêu:</w:t>
      </w:r>
    </w:p>
    <w:p w14:paraId="0E413FF7" w14:textId="77777777" w:rsidR="007453EA" w:rsidRPr="001F4587" w:rsidRDefault="007453EA" w:rsidP="00705D3F">
      <w:pPr>
        <w:pStyle w:val="ListParagraph"/>
        <w:widowControl w:val="0"/>
        <w:numPr>
          <w:ilvl w:val="0"/>
          <w:numId w:val="138"/>
        </w:numPr>
        <w:tabs>
          <w:tab w:val="num" w:pos="993"/>
        </w:tabs>
        <w:spacing w:after="0" w:line="360" w:lineRule="auto"/>
        <w:ind w:left="0" w:firstLine="720"/>
        <w:rPr>
          <w:rFonts w:eastAsia="Times New Roman" w:cs="Times New Roman"/>
          <w:color w:val="000000" w:themeColor="text1"/>
          <w:sz w:val="28"/>
          <w:szCs w:val="28"/>
        </w:rPr>
      </w:pPr>
      <w:r w:rsidRPr="001F4587">
        <w:rPr>
          <w:rFonts w:eastAsia="Times New Roman" w:cs="Times New Roman"/>
          <w:color w:val="000000" w:themeColor="text1"/>
          <w:sz w:val="28"/>
          <w:szCs w:val="28"/>
        </w:rPr>
        <w:t>Kế hoạch kiểm thử nhằm xác minh các lỗi (có xảy ra hay không) của chương trình.</w:t>
      </w:r>
    </w:p>
    <w:p w14:paraId="783FB1BB" w14:textId="77777777" w:rsidR="007453EA" w:rsidRPr="001F4587" w:rsidRDefault="007453EA" w:rsidP="00705D3F">
      <w:pPr>
        <w:pStyle w:val="ListParagraph"/>
        <w:widowControl w:val="0"/>
        <w:numPr>
          <w:ilvl w:val="0"/>
          <w:numId w:val="138"/>
        </w:numPr>
        <w:tabs>
          <w:tab w:val="num" w:pos="993"/>
        </w:tabs>
        <w:spacing w:after="0" w:line="360" w:lineRule="auto"/>
        <w:ind w:left="0" w:firstLine="720"/>
        <w:rPr>
          <w:rFonts w:eastAsia="Times New Roman" w:cs="Times New Roman"/>
          <w:color w:val="000000" w:themeColor="text1"/>
          <w:sz w:val="28"/>
          <w:szCs w:val="28"/>
        </w:rPr>
      </w:pPr>
      <w:r w:rsidRPr="001F4587">
        <w:rPr>
          <w:rFonts w:eastAsia="Times New Roman" w:cs="Times New Roman"/>
          <w:color w:val="000000" w:themeColor="text1"/>
          <w:sz w:val="28"/>
          <w:szCs w:val="28"/>
        </w:rPr>
        <w:t>Bao gồm các hoạt động đảm bảo rằng phần mềm đã thực hiện đúng chức năng được đặc tả và yêu cầu của người sử dụng.</w:t>
      </w:r>
    </w:p>
    <w:p w14:paraId="3E924C51" w14:textId="77777777" w:rsidR="007453EA" w:rsidRPr="001F4587" w:rsidRDefault="007453EA" w:rsidP="00705D3F">
      <w:pPr>
        <w:pStyle w:val="ListParagraph"/>
        <w:widowControl w:val="0"/>
        <w:numPr>
          <w:ilvl w:val="0"/>
          <w:numId w:val="138"/>
        </w:numPr>
        <w:tabs>
          <w:tab w:val="num" w:pos="993"/>
        </w:tabs>
        <w:spacing w:after="0" w:line="360" w:lineRule="auto"/>
        <w:ind w:left="0" w:firstLine="720"/>
        <w:rPr>
          <w:rFonts w:eastAsia="Times New Roman" w:cs="Times New Roman"/>
          <w:color w:val="000000" w:themeColor="text1"/>
          <w:sz w:val="28"/>
          <w:szCs w:val="28"/>
        </w:rPr>
      </w:pPr>
      <w:r w:rsidRPr="001F4587">
        <w:rPr>
          <w:rFonts w:eastAsia="Times New Roman" w:cs="Times New Roman"/>
          <w:color w:val="000000" w:themeColor="text1"/>
          <w:sz w:val="28"/>
          <w:szCs w:val="28"/>
        </w:rPr>
        <w:t>Đảm bảo tính hoàn thiện của phần mềm trước khi bàn giao sản phẩm cho khách hàng.</w:t>
      </w:r>
    </w:p>
    <w:p w14:paraId="0D86A329" w14:textId="77777777" w:rsidR="007453EA" w:rsidRPr="001F4587" w:rsidRDefault="007453EA" w:rsidP="00705D3F">
      <w:pPr>
        <w:pStyle w:val="ListParagraph"/>
        <w:widowControl w:val="0"/>
        <w:numPr>
          <w:ilvl w:val="0"/>
          <w:numId w:val="138"/>
        </w:numPr>
        <w:tabs>
          <w:tab w:val="num" w:pos="993"/>
        </w:tabs>
        <w:spacing w:after="0" w:line="360" w:lineRule="auto"/>
        <w:ind w:left="0" w:firstLine="720"/>
        <w:rPr>
          <w:rFonts w:eastAsia="Times New Roman" w:cs="Times New Roman"/>
          <w:color w:val="000000" w:themeColor="text1"/>
          <w:sz w:val="28"/>
          <w:szCs w:val="28"/>
        </w:rPr>
      </w:pPr>
      <w:r w:rsidRPr="001F4587">
        <w:rPr>
          <w:rFonts w:eastAsia="Times New Roman" w:cs="Times New Roman"/>
          <w:color w:val="000000" w:themeColor="text1"/>
          <w:sz w:val="28"/>
          <w:szCs w:val="28"/>
        </w:rPr>
        <w:t>Nhằm xác minh và thẩm định các hoạt động đúng với yêu cầu đã đề ra.</w:t>
      </w:r>
    </w:p>
    <w:p w14:paraId="012E064F" w14:textId="77777777" w:rsidR="007453EA" w:rsidRPr="001F4587" w:rsidRDefault="007453EA" w:rsidP="006D3ECD">
      <w:pPr>
        <w:pStyle w:val="ListParagraph"/>
        <w:widowControl w:val="0"/>
        <w:tabs>
          <w:tab w:val="num" w:pos="993"/>
        </w:tabs>
        <w:spacing w:after="0" w:line="360" w:lineRule="auto"/>
        <w:ind w:left="0" w:firstLine="720"/>
        <w:rPr>
          <w:rFonts w:cs="Times New Roman"/>
          <w:color w:val="000000" w:themeColor="text1"/>
          <w:sz w:val="28"/>
          <w:szCs w:val="28"/>
        </w:rPr>
      </w:pPr>
      <w:r w:rsidRPr="001F4587">
        <w:rPr>
          <w:rFonts w:eastAsia="Times New Roman" w:cs="Times New Roman"/>
          <w:color w:val="000000" w:themeColor="text1"/>
          <w:sz w:val="28"/>
          <w:szCs w:val="28"/>
        </w:rPr>
        <w:t xml:space="preserve">Phạm vi:  </w:t>
      </w:r>
      <w:r w:rsidRPr="001F4587">
        <w:rPr>
          <w:rFonts w:cs="Times New Roman"/>
          <w:color w:val="000000" w:themeColor="text1"/>
          <w:sz w:val="28"/>
          <w:szCs w:val="28"/>
        </w:rPr>
        <w:t>Tài liệu kế hoạch kiểm thử này được áp dụng cho việc kiểm thử chức năng và giao diện của trang web.</w:t>
      </w:r>
    </w:p>
    <w:p w14:paraId="5DB4B0D5" w14:textId="78ED6D18" w:rsidR="007453EA" w:rsidRPr="001F4587" w:rsidRDefault="007453EA" w:rsidP="001354F9">
      <w:pPr>
        <w:pStyle w:val="Heading3"/>
        <w:numPr>
          <w:ilvl w:val="0"/>
          <w:numId w:val="0"/>
        </w:numPr>
      </w:pPr>
      <w:bookmarkStart w:id="190" w:name="_Toc167203466"/>
      <w:bookmarkStart w:id="191" w:name="_Toc167896217"/>
      <w:bookmarkStart w:id="192" w:name="_Toc167906593"/>
      <w:r w:rsidRPr="001F4587">
        <w:t>3.2.2. Chiến lược kiểm thử</w:t>
      </w:r>
      <w:bookmarkEnd w:id="190"/>
      <w:bookmarkEnd w:id="191"/>
      <w:bookmarkEnd w:id="192"/>
    </w:p>
    <w:p w14:paraId="77F0B4B1" w14:textId="15512E1E" w:rsidR="007453EA" w:rsidRPr="00AD5C8F" w:rsidRDefault="007453EA" w:rsidP="00705D3F">
      <w:pPr>
        <w:numPr>
          <w:ilvl w:val="0"/>
          <w:numId w:val="139"/>
        </w:numPr>
        <w:tabs>
          <w:tab w:val="clear" w:pos="720"/>
          <w:tab w:val="num" w:pos="993"/>
        </w:tabs>
        <w:spacing w:after="0" w:line="360" w:lineRule="auto"/>
        <w:ind w:left="0" w:firstLine="720"/>
        <w:textAlignment w:val="baseline"/>
        <w:rPr>
          <w:rFonts w:eastAsia="Times New Roman" w:cs="Times New Roman"/>
          <w:color w:val="000000" w:themeColor="text1"/>
          <w:kern w:val="0"/>
          <w:sz w:val="28"/>
          <w:szCs w:val="28"/>
          <w:lang w:val="vi-VN"/>
          <w14:ligatures w14:val="none"/>
          <w:rPrChange w:id="193" w:author="Nguyễn Ngọc Quang" w:date="2024-05-30T09:34:00Z">
            <w:rPr>
              <w:rFonts w:eastAsia="Times New Roman" w:cs="Times New Roman"/>
              <w:color w:val="000000" w:themeColor="text1"/>
              <w:kern w:val="0"/>
              <w:sz w:val="28"/>
              <w:szCs w:val="28"/>
              <w14:ligatures w14:val="none"/>
            </w:rPr>
          </w:rPrChange>
        </w:rPr>
      </w:pPr>
      <w:r w:rsidRPr="00AD5C8F">
        <w:rPr>
          <w:rFonts w:eastAsia="Times New Roman" w:cs="Times New Roman"/>
          <w:color w:val="000000" w:themeColor="text1"/>
          <w:kern w:val="0"/>
          <w:sz w:val="28"/>
          <w:szCs w:val="28"/>
          <w:lang w:val="vi-VN"/>
          <w14:ligatures w14:val="none"/>
          <w:rPrChange w:id="194" w:author="Nguyễn Ngọc Quang" w:date="2024-05-30T09:34:00Z">
            <w:rPr>
              <w:rFonts w:eastAsia="Times New Roman" w:cs="Times New Roman"/>
              <w:color w:val="000000" w:themeColor="text1"/>
              <w:kern w:val="0"/>
              <w:sz w:val="28"/>
              <w:szCs w:val="28"/>
              <w14:ligatures w14:val="none"/>
            </w:rPr>
          </w:rPrChange>
        </w:rPr>
        <w:t xml:space="preserve">Dùng kiểu kiểm thử thủ công (manual test) bao gồm kiểm thử </w:t>
      </w:r>
      <w:del w:id="195" w:author="Administrator" w:date="2024-05-31T21:21:00Z">
        <w:r w:rsidRPr="00AD5C8F" w:rsidDel="00AB4551">
          <w:rPr>
            <w:rFonts w:eastAsia="Times New Roman" w:cs="Times New Roman"/>
            <w:color w:val="000000" w:themeColor="text1"/>
            <w:kern w:val="0"/>
            <w:sz w:val="28"/>
            <w:szCs w:val="28"/>
            <w:lang w:val="vi-VN"/>
            <w14:ligatures w14:val="none"/>
            <w:rPrChange w:id="196" w:author="Nguyễn Ngọc Quang" w:date="2024-05-30T09:34:00Z">
              <w:rPr>
                <w:rFonts w:eastAsia="Times New Roman" w:cs="Times New Roman"/>
                <w:color w:val="000000" w:themeColor="text1"/>
                <w:kern w:val="0"/>
                <w:sz w:val="28"/>
                <w:szCs w:val="28"/>
                <w14:ligatures w14:val="none"/>
              </w:rPr>
            </w:rPrChange>
          </w:rPr>
          <w:delText xml:space="preserve">GUI </w:delText>
        </w:r>
      </w:del>
      <w:ins w:id="197" w:author="Administrator" w:date="2024-05-31T21:21:00Z">
        <w:r w:rsidR="00AB4551">
          <w:rPr>
            <w:rFonts w:eastAsia="Times New Roman" w:cs="Times New Roman"/>
            <w:color w:val="000000" w:themeColor="text1"/>
            <w:kern w:val="0"/>
            <w:sz w:val="28"/>
            <w:szCs w:val="28"/>
            <w14:ligatures w14:val="none"/>
          </w:rPr>
          <w:t>giao diện</w:t>
        </w:r>
        <w:r w:rsidR="00AB4551" w:rsidRPr="00AD5C8F">
          <w:rPr>
            <w:rFonts w:eastAsia="Times New Roman" w:cs="Times New Roman"/>
            <w:color w:val="000000" w:themeColor="text1"/>
            <w:kern w:val="0"/>
            <w:sz w:val="28"/>
            <w:szCs w:val="28"/>
            <w:lang w:val="vi-VN"/>
            <w14:ligatures w14:val="none"/>
            <w:rPrChange w:id="198" w:author="Nguyễn Ngọc Quang" w:date="2024-05-30T09:34:00Z">
              <w:rPr>
                <w:rFonts w:eastAsia="Times New Roman" w:cs="Times New Roman"/>
                <w:color w:val="000000" w:themeColor="text1"/>
                <w:kern w:val="0"/>
                <w:sz w:val="28"/>
                <w:szCs w:val="28"/>
                <w14:ligatures w14:val="none"/>
              </w:rPr>
            </w:rPrChange>
          </w:rPr>
          <w:t xml:space="preserve"> </w:t>
        </w:r>
      </w:ins>
      <w:r w:rsidRPr="00AD5C8F">
        <w:rPr>
          <w:rFonts w:eastAsia="Times New Roman" w:cs="Times New Roman"/>
          <w:color w:val="000000" w:themeColor="text1"/>
          <w:kern w:val="0"/>
          <w:sz w:val="28"/>
          <w:szCs w:val="28"/>
          <w:lang w:val="vi-VN"/>
          <w14:ligatures w14:val="none"/>
          <w:rPrChange w:id="199" w:author="Nguyễn Ngọc Quang" w:date="2024-05-30T09:34:00Z">
            <w:rPr>
              <w:rFonts w:eastAsia="Times New Roman" w:cs="Times New Roman"/>
              <w:color w:val="000000" w:themeColor="text1"/>
              <w:kern w:val="0"/>
              <w:sz w:val="28"/>
              <w:szCs w:val="28"/>
              <w14:ligatures w14:val="none"/>
            </w:rPr>
          </w:rPrChange>
        </w:rPr>
        <w:t>và từng chức năng.</w:t>
      </w:r>
    </w:p>
    <w:p w14:paraId="6850E362" w14:textId="50AAC540" w:rsidR="007453EA" w:rsidRPr="00AD5C8F" w:rsidRDefault="007453EA" w:rsidP="00705D3F">
      <w:pPr>
        <w:numPr>
          <w:ilvl w:val="0"/>
          <w:numId w:val="139"/>
        </w:numPr>
        <w:tabs>
          <w:tab w:val="clear" w:pos="720"/>
          <w:tab w:val="num" w:pos="993"/>
        </w:tabs>
        <w:spacing w:after="0" w:line="360" w:lineRule="auto"/>
        <w:ind w:left="0" w:firstLine="720"/>
        <w:textAlignment w:val="baseline"/>
        <w:rPr>
          <w:rFonts w:eastAsia="Times New Roman" w:cs="Times New Roman"/>
          <w:color w:val="000000" w:themeColor="text1"/>
          <w:kern w:val="0"/>
          <w:sz w:val="28"/>
          <w:szCs w:val="28"/>
          <w:lang w:val="vi-VN"/>
          <w14:ligatures w14:val="none"/>
          <w:rPrChange w:id="200" w:author="Nguyễn Ngọc Quang" w:date="2024-05-30T09:34:00Z">
            <w:rPr>
              <w:rFonts w:eastAsia="Times New Roman" w:cs="Times New Roman"/>
              <w:color w:val="000000" w:themeColor="text1"/>
              <w:kern w:val="0"/>
              <w:sz w:val="28"/>
              <w:szCs w:val="28"/>
              <w14:ligatures w14:val="none"/>
            </w:rPr>
          </w:rPrChange>
        </w:rPr>
      </w:pPr>
      <w:r w:rsidRPr="00AD5C8F">
        <w:rPr>
          <w:rFonts w:eastAsia="Times New Roman" w:cs="Times New Roman"/>
          <w:color w:val="000000" w:themeColor="text1"/>
          <w:kern w:val="0"/>
          <w:sz w:val="28"/>
          <w:szCs w:val="28"/>
          <w:lang w:val="vi-VN"/>
          <w14:ligatures w14:val="none"/>
          <w:rPrChange w:id="201" w:author="Nguyễn Ngọc Quang" w:date="2024-05-30T09:34:00Z">
            <w:rPr>
              <w:rFonts w:eastAsia="Times New Roman" w:cs="Times New Roman"/>
              <w:color w:val="000000" w:themeColor="text1"/>
              <w:kern w:val="0"/>
              <w:sz w:val="28"/>
              <w:szCs w:val="28"/>
              <w14:ligatures w14:val="none"/>
            </w:rPr>
          </w:rPrChange>
        </w:rPr>
        <w:t xml:space="preserve">Việc kiểm thử chỉ bắt đầu khi đã hoàn thiện bộ test case để kiểm thử </w:t>
      </w:r>
      <w:del w:id="202" w:author="Administrator" w:date="2024-05-31T21:23:00Z">
        <w:r w:rsidRPr="00AD5C8F" w:rsidDel="00AB4551">
          <w:rPr>
            <w:rFonts w:eastAsia="Times New Roman" w:cs="Times New Roman"/>
            <w:color w:val="000000" w:themeColor="text1"/>
            <w:kern w:val="0"/>
            <w:sz w:val="28"/>
            <w:szCs w:val="28"/>
            <w:lang w:val="vi-VN"/>
            <w14:ligatures w14:val="none"/>
            <w:rPrChange w:id="203" w:author="Nguyễn Ngọc Quang" w:date="2024-05-30T09:34:00Z">
              <w:rPr>
                <w:rFonts w:eastAsia="Times New Roman" w:cs="Times New Roman"/>
                <w:color w:val="000000" w:themeColor="text1"/>
                <w:kern w:val="0"/>
                <w:sz w:val="28"/>
                <w:szCs w:val="28"/>
                <w14:ligatures w14:val="none"/>
              </w:rPr>
            </w:rPrChange>
          </w:rPr>
          <w:delText xml:space="preserve">GUI </w:delText>
        </w:r>
      </w:del>
      <w:ins w:id="204" w:author="Administrator" w:date="2024-05-31T21:23:00Z">
        <w:r w:rsidR="00AB4551">
          <w:rPr>
            <w:rFonts w:eastAsia="Times New Roman" w:cs="Times New Roman"/>
            <w:color w:val="000000" w:themeColor="text1"/>
            <w:kern w:val="0"/>
            <w:sz w:val="28"/>
            <w:szCs w:val="28"/>
            <w14:ligatures w14:val="none"/>
          </w:rPr>
          <w:t>giao diện</w:t>
        </w:r>
        <w:r w:rsidR="00AB4551" w:rsidRPr="00AD5C8F">
          <w:rPr>
            <w:rFonts w:eastAsia="Times New Roman" w:cs="Times New Roman"/>
            <w:color w:val="000000" w:themeColor="text1"/>
            <w:kern w:val="0"/>
            <w:sz w:val="28"/>
            <w:szCs w:val="28"/>
            <w:lang w:val="vi-VN"/>
            <w14:ligatures w14:val="none"/>
            <w:rPrChange w:id="205" w:author="Nguyễn Ngọc Quang" w:date="2024-05-30T09:34:00Z">
              <w:rPr>
                <w:rFonts w:eastAsia="Times New Roman" w:cs="Times New Roman"/>
                <w:color w:val="000000" w:themeColor="text1"/>
                <w:kern w:val="0"/>
                <w:sz w:val="28"/>
                <w:szCs w:val="28"/>
                <w14:ligatures w14:val="none"/>
              </w:rPr>
            </w:rPrChange>
          </w:rPr>
          <w:t xml:space="preserve"> </w:t>
        </w:r>
      </w:ins>
      <w:r w:rsidRPr="00AD5C8F">
        <w:rPr>
          <w:rFonts w:eastAsia="Times New Roman" w:cs="Times New Roman"/>
          <w:color w:val="000000" w:themeColor="text1"/>
          <w:kern w:val="0"/>
          <w:sz w:val="28"/>
          <w:szCs w:val="28"/>
          <w:lang w:val="vi-VN"/>
          <w14:ligatures w14:val="none"/>
          <w:rPrChange w:id="206" w:author="Nguyễn Ngọc Quang" w:date="2024-05-30T09:34:00Z">
            <w:rPr>
              <w:rFonts w:eastAsia="Times New Roman" w:cs="Times New Roman"/>
              <w:color w:val="000000" w:themeColor="text1"/>
              <w:kern w:val="0"/>
              <w:sz w:val="28"/>
              <w:szCs w:val="28"/>
              <w14:ligatures w14:val="none"/>
            </w:rPr>
          </w:rPrChange>
        </w:rPr>
        <w:t>và chức năng.</w:t>
      </w:r>
    </w:p>
    <w:p w14:paraId="023014D3" w14:textId="77777777" w:rsidR="007453EA" w:rsidRPr="00AD5C8F" w:rsidRDefault="007453EA" w:rsidP="00705D3F">
      <w:pPr>
        <w:numPr>
          <w:ilvl w:val="0"/>
          <w:numId w:val="139"/>
        </w:numPr>
        <w:tabs>
          <w:tab w:val="clear" w:pos="720"/>
          <w:tab w:val="num" w:pos="993"/>
        </w:tabs>
        <w:spacing w:after="0" w:line="360" w:lineRule="auto"/>
        <w:ind w:left="0" w:firstLine="720"/>
        <w:textAlignment w:val="baseline"/>
        <w:rPr>
          <w:rFonts w:eastAsia="Times New Roman" w:cs="Times New Roman"/>
          <w:color w:val="000000" w:themeColor="text1"/>
          <w:kern w:val="0"/>
          <w:sz w:val="28"/>
          <w:szCs w:val="28"/>
          <w:lang w:val="vi-VN"/>
          <w14:ligatures w14:val="none"/>
          <w:rPrChange w:id="207" w:author="Nguyễn Ngọc Quang" w:date="2024-05-30T09:34:00Z">
            <w:rPr>
              <w:rFonts w:eastAsia="Times New Roman" w:cs="Times New Roman"/>
              <w:color w:val="000000" w:themeColor="text1"/>
              <w:kern w:val="0"/>
              <w:sz w:val="28"/>
              <w:szCs w:val="28"/>
              <w14:ligatures w14:val="none"/>
            </w:rPr>
          </w:rPrChange>
        </w:rPr>
      </w:pPr>
      <w:r w:rsidRPr="00AD5C8F">
        <w:rPr>
          <w:rFonts w:eastAsia="Times New Roman" w:cs="Times New Roman"/>
          <w:color w:val="000000" w:themeColor="text1"/>
          <w:kern w:val="0"/>
          <w:sz w:val="28"/>
          <w:szCs w:val="28"/>
          <w:lang w:val="vi-VN"/>
          <w14:ligatures w14:val="none"/>
          <w:rPrChange w:id="208" w:author="Nguyễn Ngọc Quang" w:date="2024-05-30T09:34:00Z">
            <w:rPr>
              <w:rFonts w:eastAsia="Times New Roman" w:cs="Times New Roman"/>
              <w:color w:val="000000" w:themeColor="text1"/>
              <w:kern w:val="0"/>
              <w:sz w:val="28"/>
              <w:szCs w:val="28"/>
              <w14:ligatures w14:val="none"/>
            </w:rPr>
          </w:rPrChange>
        </w:rPr>
        <w:t>Thiết kế test case theo phương pháp phân vùng tương đương.</w:t>
      </w:r>
    </w:p>
    <w:p w14:paraId="099B9D8D" w14:textId="77777777" w:rsidR="007453EA" w:rsidRPr="00AD5C8F" w:rsidRDefault="007453EA" w:rsidP="00705D3F">
      <w:pPr>
        <w:numPr>
          <w:ilvl w:val="0"/>
          <w:numId w:val="139"/>
        </w:numPr>
        <w:tabs>
          <w:tab w:val="clear" w:pos="720"/>
          <w:tab w:val="num" w:pos="993"/>
        </w:tabs>
        <w:spacing w:after="0" w:line="360" w:lineRule="auto"/>
        <w:ind w:left="0" w:firstLine="720"/>
        <w:textAlignment w:val="baseline"/>
        <w:rPr>
          <w:rFonts w:eastAsia="Times New Roman" w:cs="Times New Roman"/>
          <w:color w:val="000000" w:themeColor="text1"/>
          <w:kern w:val="0"/>
          <w:sz w:val="28"/>
          <w:szCs w:val="28"/>
          <w:lang w:val="vi-VN"/>
          <w14:ligatures w14:val="none"/>
          <w:rPrChange w:id="209" w:author="Nguyễn Ngọc Quang" w:date="2024-05-30T09:34:00Z">
            <w:rPr>
              <w:rFonts w:eastAsia="Times New Roman" w:cs="Times New Roman"/>
              <w:color w:val="000000" w:themeColor="text1"/>
              <w:kern w:val="0"/>
              <w:sz w:val="28"/>
              <w:szCs w:val="28"/>
              <w14:ligatures w14:val="none"/>
            </w:rPr>
          </w:rPrChange>
        </w:rPr>
      </w:pPr>
      <w:r w:rsidRPr="00AD5C8F">
        <w:rPr>
          <w:rFonts w:eastAsia="Times New Roman" w:cs="Times New Roman"/>
          <w:color w:val="000000" w:themeColor="text1"/>
          <w:kern w:val="0"/>
          <w:sz w:val="28"/>
          <w:szCs w:val="28"/>
          <w:lang w:val="vi-VN"/>
          <w14:ligatures w14:val="none"/>
          <w:rPrChange w:id="210" w:author="Nguyễn Ngọc Quang" w:date="2024-05-30T09:34:00Z">
            <w:rPr>
              <w:rFonts w:eastAsia="Times New Roman" w:cs="Times New Roman"/>
              <w:color w:val="000000" w:themeColor="text1"/>
              <w:kern w:val="0"/>
              <w:sz w:val="28"/>
              <w:szCs w:val="28"/>
              <w14:ligatures w14:val="none"/>
            </w:rPr>
          </w:rPrChange>
        </w:rPr>
        <w:lastRenderedPageBreak/>
        <w:t>Các yêu cầu phi chức năng khác: tải trọng, hiệu năng…không được kiểm thử.</w:t>
      </w:r>
    </w:p>
    <w:p w14:paraId="31F7D4DC" w14:textId="77777777" w:rsidR="007453EA" w:rsidRPr="001F4587" w:rsidRDefault="007453EA" w:rsidP="00705D3F">
      <w:pPr>
        <w:numPr>
          <w:ilvl w:val="0"/>
          <w:numId w:val="139"/>
        </w:numPr>
        <w:tabs>
          <w:tab w:val="clear" w:pos="720"/>
          <w:tab w:val="num" w:pos="993"/>
        </w:tabs>
        <w:spacing w:after="0" w:line="360" w:lineRule="auto"/>
        <w:ind w:left="0" w:firstLine="720"/>
        <w:textAlignment w:val="baseline"/>
        <w:rPr>
          <w:rFonts w:eastAsia="Times New Roman" w:cs="Times New Roman"/>
          <w:iCs/>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Các loại kiểm thử</w:t>
      </w:r>
    </w:p>
    <w:p w14:paraId="0BADD3F5"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Kiểm thử chức năng</w:t>
      </w:r>
      <w:r w:rsidRPr="001F4587">
        <w:rPr>
          <w:rFonts w:eastAsia="Times New Roman" w:cs="Times New Roman"/>
          <w:b/>
          <w:bCs/>
          <w:color w:val="000000" w:themeColor="text1"/>
          <w:kern w:val="0"/>
          <w:sz w:val="28"/>
          <w:szCs w:val="28"/>
          <w14:ligatures w14:val="none"/>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1121"/>
        <w:gridCol w:w="7941"/>
      </w:tblGrid>
      <w:tr w:rsidR="007453EA" w:rsidRPr="001F4587" w14:paraId="21837EC1" w14:textId="77777777" w:rsidTr="0026300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6A912A5"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Mục đích kiểm tra</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F3CFB5A" w14:textId="77777777" w:rsidR="007453EA" w:rsidRPr="001F4587" w:rsidRDefault="007453EA" w:rsidP="009E33B3">
            <w:pPr>
              <w:spacing w:after="0" w:line="360" w:lineRule="auto"/>
              <w:jc w:val="left"/>
              <w:rPr>
                <w:rFonts w:eastAsia="Times New Roman" w:cs="Times New Roman"/>
                <w:color w:val="000000" w:themeColor="text1"/>
                <w:kern w:val="0"/>
                <w:sz w:val="28"/>
                <w:szCs w:val="28"/>
                <w:lang w:val="vi-VN"/>
                <w14:ligatures w14:val="none"/>
              </w:rPr>
            </w:pPr>
            <w:r w:rsidRPr="001F4587">
              <w:rPr>
                <w:rFonts w:eastAsia="Times New Roman" w:cs="Times New Roman"/>
                <w:color w:val="000000" w:themeColor="text1"/>
                <w:kern w:val="0"/>
                <w:sz w:val="28"/>
                <w:szCs w:val="28"/>
                <w:lang w:val="vi-VN"/>
                <w14:ligatures w14:val="none"/>
              </w:rPr>
              <w:t>Đảm bảo rằng phần mềm được hoạt động đúng theo yêu cầu của chức năng đã được xác định trước đó, đảm bảo chất lượng của phần mềm, tăng cương sự tin cậy và hiệu suất của ứng dụng, đồng thời cung cấp trải nghiệm tốt nhất cho người dùng.</w:t>
            </w:r>
          </w:p>
        </w:tc>
      </w:tr>
      <w:tr w:rsidR="007453EA" w:rsidRPr="001F4587" w14:paraId="7176F57C" w14:textId="77777777" w:rsidTr="0026300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CA2862F"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Kỹ thuật</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2028B46"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Thực thi tất cả các trường hợp có thể có cho mỗi nhóm chức năng, sử dụng dữ liệu hợp lệ và không hợp lệ để xác định:</w:t>
            </w:r>
          </w:p>
          <w:p w14:paraId="06A5B9E0"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Kết quả mong đợi khi dữ liệu hợp lệ được sử dụng</w:t>
            </w:r>
          </w:p>
          <w:p w14:paraId="1ED877C1"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Cảnh báo phù hợp hiện ra khi dữ liệu không hợp lệ được sử dụng</w:t>
            </w:r>
          </w:p>
        </w:tc>
      </w:tr>
      <w:tr w:rsidR="007453EA" w:rsidRPr="001F4587" w14:paraId="1486D435" w14:textId="77777777" w:rsidTr="0026300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BB49619"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Tiêu chuẩn dừng</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9EF2741"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Tất cả các test case đã được thiết kế đều được thực thi.</w:t>
            </w:r>
          </w:p>
          <w:p w14:paraId="46C1D14A"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Tất cả các lỗi tìm thấy đều được ghi nhận lý do rõ ràng để có thể giúp cho lập trình viên khắc phục.</w:t>
            </w:r>
          </w:p>
        </w:tc>
      </w:tr>
      <w:tr w:rsidR="007453EA" w:rsidRPr="001F4587" w14:paraId="62A74E76" w14:textId="77777777" w:rsidTr="0026300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387C44E"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Cách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A82B003"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thử bằng tay thủ công, tuần tự theo các bước được định nghĩa trong test case</w:t>
            </w:r>
          </w:p>
        </w:tc>
      </w:tr>
      <w:tr w:rsidR="007453EA" w:rsidRPr="001F4587" w14:paraId="4EF6ABB2" w14:textId="77777777" w:rsidTr="0026300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779E9DF"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Xử lý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B0DE428"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Liệt kê tất cả các vấn đề liên quan phát sinh trong quá trình thực thi kiểm thử.</w:t>
            </w:r>
          </w:p>
        </w:tc>
      </w:tr>
    </w:tbl>
    <w:p w14:paraId="6825AB58"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p>
    <w:p w14:paraId="082B4D74"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Kiểm thử giao diện</w:t>
      </w:r>
      <w:r w:rsidRPr="001F4587">
        <w:rPr>
          <w:rFonts w:eastAsia="Times New Roman" w:cs="Times New Roman"/>
          <w:b/>
          <w:bCs/>
          <w:color w:val="000000" w:themeColor="text1"/>
          <w:kern w:val="0"/>
          <w:sz w:val="28"/>
          <w:szCs w:val="28"/>
          <w14:ligatures w14:val="none"/>
        </w:rPr>
        <w:tab/>
      </w:r>
    </w:p>
    <w:tbl>
      <w:tblPr>
        <w:tblW w:w="0" w:type="auto"/>
        <w:tblCellMar>
          <w:top w:w="15" w:type="dxa"/>
          <w:left w:w="15" w:type="dxa"/>
          <w:bottom w:w="15" w:type="dxa"/>
          <w:right w:w="15" w:type="dxa"/>
        </w:tblCellMar>
        <w:tblLook w:val="04A0" w:firstRow="1" w:lastRow="0" w:firstColumn="1" w:lastColumn="0" w:noHBand="0" w:noVBand="1"/>
      </w:tblPr>
      <w:tblGrid>
        <w:gridCol w:w="1358"/>
        <w:gridCol w:w="7704"/>
      </w:tblGrid>
      <w:tr w:rsidR="007453EA" w:rsidRPr="001F4587" w14:paraId="5A48F2CC" w14:textId="77777777" w:rsidTr="00263003">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046FFA3"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Mục đích kiểm tra</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EC9AEF0"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Đảm bảo các giao diện được hiển thị đúng với thiết kế về kiểu hiển thị, tính hợp lệ về dữ liệu, tính thích ứng khi chạy trên các trình duyệt khác nhau</w:t>
            </w:r>
          </w:p>
        </w:tc>
      </w:tr>
      <w:tr w:rsidR="007453EA" w:rsidRPr="001F4587" w14:paraId="3EA99098" w14:textId="77777777" w:rsidTr="00263003">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B975A85"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Kỹ thuật</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8787510"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Thực thi tất cả các trường hợp có thể cho các trình duyệt khác nhau, sử dụng dữ liệu hợp lệ và không hợp lệ để xác định:</w:t>
            </w:r>
          </w:p>
          <w:p w14:paraId="002FAB00"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Kết quả mong đợi khi dữ liệu hợp lệ được sử dụng.</w:t>
            </w:r>
          </w:p>
          <w:p w14:paraId="3FBFDDB7"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Cảnh báo phù hợp hiện ra khi dữ liệu không hợp lệ được sử dụng.</w:t>
            </w:r>
          </w:p>
        </w:tc>
      </w:tr>
      <w:tr w:rsidR="007453EA" w:rsidRPr="001F4587" w14:paraId="2E96C2D9" w14:textId="77777777" w:rsidTr="00263003">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A1CFAA7"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Tiêu chuẩn dừng</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4C88D92"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Tất cả các test case đã được thiết kế đều được thực thi.</w:t>
            </w:r>
          </w:p>
          <w:p w14:paraId="6CEBD6A7"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Tất cả các lỗi tìm thấy đều được ghi nhận lý do rõ ràng để có thể giúp cho lập trình viên khắc phục.</w:t>
            </w:r>
          </w:p>
        </w:tc>
      </w:tr>
      <w:tr w:rsidR="007453EA" w:rsidRPr="001F4587" w14:paraId="67ADD67B" w14:textId="77777777" w:rsidTr="00263003">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8BDD42C"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Cách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58197EA"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thử bằng tay thủ công, tuần tự theo các bước được định nghĩa trong test case</w:t>
            </w:r>
          </w:p>
        </w:tc>
      </w:tr>
      <w:tr w:rsidR="007453EA" w:rsidRPr="001F4587" w14:paraId="392C2DDA" w14:textId="77777777" w:rsidTr="00263003">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30A0ACC" w14:textId="77777777" w:rsidR="007453EA" w:rsidRPr="001F4587" w:rsidRDefault="007453EA" w:rsidP="0026300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Xử lý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34CECFC" w14:textId="77777777" w:rsidR="007453EA" w:rsidRPr="001F4587" w:rsidRDefault="007453EA"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Liệt kê tất cả các vấn đề liên quan phát sinh trong quá trình thực thi kiểm thử.</w:t>
            </w:r>
          </w:p>
        </w:tc>
      </w:tr>
    </w:tbl>
    <w:p w14:paraId="6EE7E7C6" w14:textId="11B116DD" w:rsidR="007453EA" w:rsidRPr="009810E4" w:rsidRDefault="007453EA" w:rsidP="009E33B3">
      <w:pPr>
        <w:spacing w:after="240" w:line="360" w:lineRule="auto"/>
        <w:jc w:val="left"/>
        <w:rPr>
          <w:rFonts w:eastAsia="Times New Roman" w:cs="Times New Roman"/>
          <w:color w:val="000000" w:themeColor="text1"/>
          <w:kern w:val="0"/>
          <w:sz w:val="2"/>
          <w:szCs w:val="28"/>
          <w14:ligatures w14:val="none"/>
        </w:rPr>
      </w:pPr>
    </w:p>
    <w:p w14:paraId="51B39722" w14:textId="51F677AF" w:rsidR="007453EA" w:rsidRPr="001F4587" w:rsidRDefault="007453EA" w:rsidP="009810E4">
      <w:pPr>
        <w:pStyle w:val="Heading3"/>
        <w:numPr>
          <w:ilvl w:val="0"/>
          <w:numId w:val="0"/>
        </w:numPr>
      </w:pPr>
      <w:bookmarkStart w:id="211" w:name="_Toc167203467"/>
      <w:bookmarkStart w:id="212" w:name="_Toc167896218"/>
      <w:bookmarkStart w:id="213" w:name="_Toc167906594"/>
      <w:r w:rsidRPr="001F4587">
        <w:t>3.2.3. Test case</w:t>
      </w:r>
      <w:bookmarkEnd w:id="211"/>
      <w:bookmarkEnd w:id="212"/>
      <w:bookmarkEnd w:id="213"/>
    </w:p>
    <w:p w14:paraId="71B9C518" w14:textId="39ED8E8A" w:rsidR="001E7E6E" w:rsidRPr="001F4587" w:rsidRDefault="001E7E6E" w:rsidP="009E33B3">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Test case cho chức năng đăng nhập</w:t>
      </w:r>
    </w:p>
    <w:tbl>
      <w:tblPr>
        <w:tblW w:w="10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110"/>
        <w:gridCol w:w="4752"/>
        <w:gridCol w:w="1995"/>
      </w:tblGrid>
      <w:tr w:rsidR="009810E4" w:rsidRPr="001F4587" w14:paraId="6B17B7C4" w14:textId="77777777" w:rsidTr="00263003">
        <w:trPr>
          <w:jc w:val="center"/>
        </w:trPr>
        <w:tc>
          <w:tcPr>
            <w:tcW w:w="1170" w:type="dxa"/>
            <w:vAlign w:val="center"/>
            <w:hideMark/>
          </w:tcPr>
          <w:p w14:paraId="7ECB3070" w14:textId="27E39FD5" w:rsidR="001E7E6E" w:rsidRPr="001F4587" w:rsidRDefault="001E7E6E" w:rsidP="00263003">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ID</w:t>
            </w:r>
          </w:p>
        </w:tc>
        <w:tc>
          <w:tcPr>
            <w:tcW w:w="2110" w:type="dxa"/>
            <w:vAlign w:val="center"/>
            <w:hideMark/>
          </w:tcPr>
          <w:p w14:paraId="540E294E" w14:textId="62777269" w:rsidR="001E7E6E" w:rsidRPr="001F4587" w:rsidRDefault="001E7E6E" w:rsidP="00263003">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Mục đích kiểm thử</w:t>
            </w:r>
          </w:p>
        </w:tc>
        <w:tc>
          <w:tcPr>
            <w:tcW w:w="4752" w:type="dxa"/>
            <w:vAlign w:val="center"/>
            <w:hideMark/>
          </w:tcPr>
          <w:p w14:paraId="3E536F7A" w14:textId="4FE02313" w:rsidR="001E7E6E" w:rsidRPr="001F4587" w:rsidRDefault="001E7E6E" w:rsidP="00263003">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Các b</w:t>
            </w:r>
            <w:r w:rsidR="009810E4">
              <w:rPr>
                <w:rFonts w:eastAsia="Times New Roman" w:cs="Times New Roman"/>
                <w:b/>
                <w:bCs/>
                <w:color w:val="000000" w:themeColor="text1"/>
                <w:kern w:val="0"/>
                <w:sz w:val="28"/>
                <w:szCs w:val="28"/>
                <w14:ligatures w14:val="none"/>
              </w:rPr>
              <w:t>ước</w:t>
            </w:r>
            <w:r w:rsidRPr="001F4587">
              <w:rPr>
                <w:rFonts w:eastAsia="Times New Roman" w:cs="Times New Roman"/>
                <w:b/>
                <w:bCs/>
                <w:color w:val="000000" w:themeColor="text1"/>
                <w:kern w:val="0"/>
                <w:sz w:val="28"/>
                <w:szCs w:val="28"/>
                <w14:ligatures w14:val="none"/>
              </w:rPr>
              <w:t xml:space="preserve"> thực hiện</w:t>
            </w:r>
          </w:p>
        </w:tc>
        <w:tc>
          <w:tcPr>
            <w:tcW w:w="1995" w:type="dxa"/>
            <w:vAlign w:val="center"/>
            <w:hideMark/>
          </w:tcPr>
          <w:p w14:paraId="21E86281" w14:textId="77777777" w:rsidR="001E7E6E" w:rsidRPr="001F4587" w:rsidRDefault="001E7E6E" w:rsidP="00263003">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b/>
                <w:bCs/>
                <w:color w:val="000000" w:themeColor="text1"/>
                <w:kern w:val="0"/>
                <w:sz w:val="28"/>
                <w:szCs w:val="28"/>
                <w14:ligatures w14:val="none"/>
              </w:rPr>
              <w:t>Kết quả mong muốn</w:t>
            </w:r>
          </w:p>
        </w:tc>
      </w:tr>
      <w:tr w:rsidR="009810E4" w:rsidRPr="001F4587" w14:paraId="2DD5E2DE" w14:textId="77777777" w:rsidTr="00263003">
        <w:trPr>
          <w:jc w:val="center"/>
        </w:trPr>
        <w:tc>
          <w:tcPr>
            <w:tcW w:w="1170" w:type="dxa"/>
            <w:vAlign w:val="center"/>
            <w:hideMark/>
          </w:tcPr>
          <w:p w14:paraId="07F1D04B" w14:textId="77777777" w:rsidR="001E7E6E" w:rsidRPr="00880A9B" w:rsidRDefault="001E7E6E" w:rsidP="00315355">
            <w:pPr>
              <w:spacing w:after="0" w:line="336" w:lineRule="auto"/>
              <w:jc w:val="center"/>
              <w:rPr>
                <w:rFonts w:eastAsia="Times New Roman" w:cs="Times New Roman"/>
                <w:b/>
                <w:color w:val="000000" w:themeColor="text1"/>
                <w:kern w:val="0"/>
                <w:sz w:val="28"/>
                <w:szCs w:val="28"/>
                <w14:ligatures w14:val="none"/>
              </w:rPr>
            </w:pPr>
            <w:r w:rsidRPr="00880A9B">
              <w:rPr>
                <w:rFonts w:eastAsia="Times New Roman" w:cs="Times New Roman"/>
                <w:b/>
                <w:color w:val="000000" w:themeColor="text1"/>
                <w:kern w:val="0"/>
                <w:sz w:val="28"/>
                <w:szCs w:val="28"/>
                <w14:ligatures w14:val="none"/>
              </w:rPr>
              <w:t>Giao diện</w:t>
            </w:r>
          </w:p>
        </w:tc>
        <w:tc>
          <w:tcPr>
            <w:tcW w:w="2110" w:type="dxa"/>
            <w:vAlign w:val="center"/>
            <w:hideMark/>
          </w:tcPr>
          <w:p w14:paraId="62D08AE9"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p>
        </w:tc>
        <w:tc>
          <w:tcPr>
            <w:tcW w:w="4752" w:type="dxa"/>
            <w:vAlign w:val="center"/>
            <w:hideMark/>
          </w:tcPr>
          <w:p w14:paraId="756DF94A"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p>
        </w:tc>
        <w:tc>
          <w:tcPr>
            <w:tcW w:w="1995" w:type="dxa"/>
            <w:vAlign w:val="center"/>
            <w:hideMark/>
          </w:tcPr>
          <w:p w14:paraId="17017443"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p>
        </w:tc>
      </w:tr>
      <w:tr w:rsidR="009810E4" w:rsidRPr="001F4587" w14:paraId="6E0270D4" w14:textId="77777777" w:rsidTr="00263003">
        <w:trPr>
          <w:jc w:val="center"/>
        </w:trPr>
        <w:tc>
          <w:tcPr>
            <w:tcW w:w="1170" w:type="dxa"/>
            <w:vAlign w:val="center"/>
            <w:hideMark/>
          </w:tcPr>
          <w:p w14:paraId="016D1ECB" w14:textId="256ACACF" w:rsidR="001E7E6E" w:rsidRPr="001F4587" w:rsidRDefault="001E7E6E" w:rsidP="00315355">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w:t>
            </w:r>
          </w:p>
        </w:tc>
        <w:tc>
          <w:tcPr>
            <w:tcW w:w="2110" w:type="dxa"/>
            <w:vAlign w:val="center"/>
            <w:hideMark/>
          </w:tcPr>
          <w:p w14:paraId="5242F171" w14:textId="77777777" w:rsidR="001E7E6E" w:rsidRPr="001F4587" w:rsidRDefault="001E7E6E" w:rsidP="009810E4">
            <w:pPr>
              <w:spacing w:after="0" w:line="336" w:lineRule="auto"/>
              <w:jc w:val="left"/>
              <w:rPr>
                <w:rFonts w:cs="Times New Roman"/>
                <w:color w:val="000000" w:themeColor="text1"/>
                <w:sz w:val="28"/>
                <w:szCs w:val="28"/>
              </w:rPr>
            </w:pPr>
            <w:r w:rsidRPr="001F4587">
              <w:rPr>
                <w:rFonts w:cs="Times New Roman"/>
                <w:color w:val="000000" w:themeColor="text1"/>
                <w:sz w:val="28"/>
                <w:szCs w:val="28"/>
              </w:rPr>
              <w:t>Kiểm tra màn hình đăng nhập</w:t>
            </w:r>
            <w:r w:rsidRPr="001F4587">
              <w:rPr>
                <w:rFonts w:cs="Times New Roman"/>
                <w:color w:val="000000" w:themeColor="text1"/>
                <w:sz w:val="28"/>
                <w:szCs w:val="28"/>
              </w:rPr>
              <w:br/>
            </w:r>
          </w:p>
        </w:tc>
        <w:tc>
          <w:tcPr>
            <w:tcW w:w="4752" w:type="dxa"/>
            <w:vAlign w:val="center"/>
            <w:hideMark/>
          </w:tcPr>
          <w:p w14:paraId="6D354F85"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1. Mở màn hình đăng nhập </w:t>
            </w:r>
            <w:r w:rsidRPr="001F4587">
              <w:rPr>
                <w:rFonts w:eastAsia="Times New Roman" w:cs="Times New Roman"/>
                <w:color w:val="000000" w:themeColor="text1"/>
                <w:kern w:val="0"/>
                <w:sz w:val="28"/>
                <w:szCs w:val="28"/>
                <w14:ligatures w14:val="none"/>
              </w:rPr>
              <w:br/>
              <w:t>2. Kiểm tra màn hình đăng nhập</w:t>
            </w:r>
            <w:r w:rsidRPr="001F4587">
              <w:rPr>
                <w:rFonts w:eastAsia="Times New Roman" w:cs="Times New Roman"/>
                <w:color w:val="000000" w:themeColor="text1"/>
                <w:kern w:val="0"/>
                <w:sz w:val="28"/>
                <w:szCs w:val="28"/>
                <w14:ligatures w14:val="none"/>
              </w:rPr>
              <w:br/>
            </w:r>
          </w:p>
        </w:tc>
        <w:tc>
          <w:tcPr>
            <w:tcW w:w="1995" w:type="dxa"/>
            <w:vAlign w:val="center"/>
            <w:hideMark/>
          </w:tcPr>
          <w:p w14:paraId="313893F5"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Màn hình hiển thị:</w:t>
            </w:r>
            <w:r w:rsidRPr="001F4587">
              <w:rPr>
                <w:rFonts w:eastAsia="Times New Roman" w:cs="Times New Roman"/>
                <w:color w:val="000000" w:themeColor="text1"/>
                <w:kern w:val="0"/>
                <w:sz w:val="28"/>
                <w:szCs w:val="28"/>
                <w14:ligatures w14:val="none"/>
              </w:rPr>
              <w:br/>
              <w:t>- Tên đăng nhập textbox</w:t>
            </w:r>
            <w:r w:rsidRPr="001F4587">
              <w:rPr>
                <w:rFonts w:eastAsia="Times New Roman" w:cs="Times New Roman"/>
                <w:color w:val="000000" w:themeColor="text1"/>
                <w:kern w:val="0"/>
                <w:sz w:val="28"/>
                <w:szCs w:val="28"/>
                <w14:ligatures w14:val="none"/>
              </w:rPr>
              <w:br/>
              <w:t>- Mật khẩu Textbox</w:t>
            </w:r>
          </w:p>
          <w:p w14:paraId="6290F48B" w14:textId="5BDE81F5"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Checkb</w:t>
            </w:r>
            <w:r w:rsidR="00263003">
              <w:rPr>
                <w:rFonts w:eastAsia="Times New Roman" w:cs="Times New Roman"/>
                <w:color w:val="000000" w:themeColor="text1"/>
                <w:kern w:val="0"/>
                <w:sz w:val="28"/>
                <w:szCs w:val="28"/>
                <w14:ligatures w14:val="none"/>
              </w:rPr>
              <w:t>ox reCaptcha</w:t>
            </w:r>
            <w:r w:rsidR="00263003">
              <w:rPr>
                <w:rFonts w:eastAsia="Times New Roman" w:cs="Times New Roman"/>
                <w:color w:val="000000" w:themeColor="text1"/>
                <w:kern w:val="0"/>
                <w:sz w:val="28"/>
                <w:szCs w:val="28"/>
                <w14:ligatures w14:val="none"/>
              </w:rPr>
              <w:br/>
              <w:t>- Đăng nhập button</w:t>
            </w:r>
          </w:p>
        </w:tc>
      </w:tr>
      <w:tr w:rsidR="009810E4" w:rsidRPr="001F4587" w14:paraId="42946FA3" w14:textId="77777777" w:rsidTr="00263003">
        <w:trPr>
          <w:jc w:val="center"/>
        </w:trPr>
        <w:tc>
          <w:tcPr>
            <w:tcW w:w="1170" w:type="dxa"/>
            <w:vAlign w:val="center"/>
            <w:hideMark/>
          </w:tcPr>
          <w:p w14:paraId="6EAF6A47" w14:textId="0CF31F8C" w:rsidR="001E7E6E" w:rsidRPr="001F4587" w:rsidRDefault="001E7E6E" w:rsidP="00315355">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2</w:t>
            </w:r>
          </w:p>
        </w:tc>
        <w:tc>
          <w:tcPr>
            <w:tcW w:w="2110" w:type="dxa"/>
            <w:vAlign w:val="center"/>
            <w:hideMark/>
          </w:tcPr>
          <w:p w14:paraId="5A8D09F9" w14:textId="73BCCA74" w:rsidR="001E7E6E" w:rsidRPr="001F4587" w:rsidRDefault="001E7E6E" w:rsidP="00E36E57">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tổng thể</w:t>
            </w:r>
            <w:r w:rsidR="00E36E5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giao diện màn hình</w:t>
            </w:r>
            <w:r w:rsidR="00E36E5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đăng nhập</w:t>
            </w:r>
          </w:p>
        </w:tc>
        <w:tc>
          <w:tcPr>
            <w:tcW w:w="4752" w:type="dxa"/>
            <w:vAlign w:val="center"/>
            <w:hideMark/>
          </w:tcPr>
          <w:p w14:paraId="6FC469C0" w14:textId="3437963E" w:rsidR="001E7E6E" w:rsidRPr="001F4587" w:rsidRDefault="001E7E6E" w:rsidP="00263003">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Mở màn hình đăng</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r w:rsidRPr="001F4587">
              <w:rPr>
                <w:rFonts w:eastAsia="Times New Roman" w:cs="Times New Roman"/>
                <w:color w:val="000000" w:themeColor="text1"/>
                <w:kern w:val="0"/>
                <w:sz w:val="28"/>
                <w:szCs w:val="28"/>
                <w14:ligatures w14:val="none"/>
              </w:rPr>
              <w:br/>
              <w:t>2. Kiểm tra tổng thể</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giao diện màn hình</w:t>
            </w:r>
            <w:r w:rsidRPr="001F4587">
              <w:rPr>
                <w:rFonts w:eastAsia="Times New Roman" w:cs="Times New Roman"/>
                <w:color w:val="000000" w:themeColor="text1"/>
                <w:kern w:val="0"/>
                <w:sz w:val="28"/>
                <w:szCs w:val="28"/>
                <w14:ligatures w14:val="none"/>
              </w:rPr>
              <w:br/>
              <w:t>đăng nhập</w:t>
            </w:r>
          </w:p>
        </w:tc>
        <w:tc>
          <w:tcPr>
            <w:tcW w:w="1995" w:type="dxa"/>
            <w:vAlign w:val="center"/>
            <w:hideMark/>
          </w:tcPr>
          <w:p w14:paraId="5D19D1DA"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Các label, textbox, combo</w:t>
            </w:r>
            <w:r w:rsidR="00CB6EC1" w:rsidRPr="001F4587">
              <w:rPr>
                <w:rFonts w:eastAsia="Times New Roman" w:cs="Times New Roman"/>
                <w:color w:val="000000" w:themeColor="text1"/>
                <w:kern w:val="0"/>
                <w:sz w:val="28"/>
                <w:szCs w:val="28"/>
                <w14:ligatures w14:val="none"/>
              </w:rPr>
              <w:t xml:space="preserve"> có độ dài, rộng và khoảng cách như nhau không xô lệch</w:t>
            </w:r>
            <w:r w:rsidRPr="001F4587">
              <w:rPr>
                <w:rFonts w:eastAsia="Times New Roman" w:cs="Times New Roman"/>
                <w:color w:val="000000" w:themeColor="text1"/>
                <w:kern w:val="0"/>
                <w:sz w:val="28"/>
                <w:szCs w:val="28"/>
                <w14:ligatures w14:val="none"/>
              </w:rPr>
              <w:br/>
              <w:t xml:space="preserve">- Các label sử </w:t>
            </w:r>
            <w:r w:rsidRPr="001F4587">
              <w:rPr>
                <w:rFonts w:eastAsia="Times New Roman" w:cs="Times New Roman"/>
                <w:color w:val="000000" w:themeColor="text1"/>
                <w:kern w:val="0"/>
                <w:sz w:val="28"/>
                <w:szCs w:val="28"/>
                <w14:ligatures w14:val="none"/>
              </w:rPr>
              <w:lastRenderedPageBreak/>
              <w:t>dụng cùng 1</w:t>
            </w:r>
            <w:r w:rsidR="00CB6EC1" w:rsidRPr="001F4587">
              <w:rPr>
                <w:rFonts w:eastAsia="Times New Roman" w:cs="Times New Roman"/>
                <w:color w:val="000000" w:themeColor="text1"/>
                <w:kern w:val="0"/>
                <w:sz w:val="28"/>
                <w:szCs w:val="28"/>
                <w14:ligatures w14:val="none"/>
              </w:rPr>
              <w:t xml:space="preserve"> loại font, cỡ </w:t>
            </w:r>
            <w:r w:rsidRPr="001F4587">
              <w:rPr>
                <w:rFonts w:eastAsia="Times New Roman" w:cs="Times New Roman"/>
                <w:color w:val="000000" w:themeColor="text1"/>
                <w:kern w:val="0"/>
                <w:sz w:val="28"/>
                <w:szCs w:val="28"/>
                <w14:ligatures w14:val="none"/>
              </w:rPr>
              <w:t>chữ, căn lề trái</w:t>
            </w:r>
            <w:r w:rsidRPr="001F4587">
              <w:rPr>
                <w:rFonts w:eastAsia="Times New Roman" w:cs="Times New Roman"/>
                <w:color w:val="000000" w:themeColor="text1"/>
                <w:kern w:val="0"/>
                <w:sz w:val="28"/>
                <w:szCs w:val="28"/>
                <w14:ligatures w14:val="none"/>
              </w:rPr>
              <w:br/>
              <w:t>- Kiểm tra lỗi chính tả</w:t>
            </w:r>
            <w:r w:rsidRPr="001F4587">
              <w:rPr>
                <w:rFonts w:eastAsia="Times New Roman" w:cs="Times New Roman"/>
                <w:color w:val="000000" w:themeColor="text1"/>
                <w:kern w:val="0"/>
                <w:sz w:val="28"/>
                <w:szCs w:val="28"/>
                <w14:ligatures w14:val="none"/>
              </w:rPr>
              <w:br/>
              <w:t>- Form đc bố trí hợp lý, dễ</w:t>
            </w:r>
            <w:r w:rsidR="00CB6EC1" w:rsidRPr="001F4587">
              <w:rPr>
                <w:rFonts w:eastAsia="Times New Roman" w:cs="Times New Roman"/>
                <w:color w:val="000000" w:themeColor="text1"/>
                <w:kern w:val="0"/>
                <w:sz w:val="28"/>
                <w:szCs w:val="28"/>
                <w14:ligatures w14:val="none"/>
              </w:rPr>
              <w:t xml:space="preserve"> nhìn và </w:t>
            </w:r>
            <w:r w:rsidRPr="001F4587">
              <w:rPr>
                <w:rFonts w:eastAsia="Times New Roman" w:cs="Times New Roman"/>
                <w:color w:val="000000" w:themeColor="text1"/>
                <w:kern w:val="0"/>
                <w:sz w:val="28"/>
                <w:szCs w:val="28"/>
                <w14:ligatures w14:val="none"/>
              </w:rPr>
              <w:t>sử dụng</w:t>
            </w:r>
            <w:r w:rsidRPr="001F4587">
              <w:rPr>
                <w:rFonts w:eastAsia="Times New Roman" w:cs="Times New Roman"/>
                <w:color w:val="000000" w:themeColor="text1"/>
                <w:kern w:val="0"/>
                <w:sz w:val="28"/>
                <w:szCs w:val="28"/>
                <w14:ligatures w14:val="none"/>
              </w:rPr>
              <w:br/>
              <w:t>- Giống với thiết kế đã</w:t>
            </w:r>
            <w:r w:rsidRPr="001F4587">
              <w:rPr>
                <w:rFonts w:eastAsia="Times New Roman" w:cs="Times New Roman"/>
                <w:color w:val="000000" w:themeColor="text1"/>
                <w:kern w:val="0"/>
                <w:sz w:val="28"/>
                <w:szCs w:val="28"/>
                <w14:ligatures w14:val="none"/>
              </w:rPr>
              <w:br/>
              <w:t>dựng"</w:t>
            </w:r>
          </w:p>
        </w:tc>
      </w:tr>
      <w:tr w:rsidR="009810E4" w:rsidRPr="001F4587" w14:paraId="42DDC655" w14:textId="77777777" w:rsidTr="00263003">
        <w:trPr>
          <w:jc w:val="center"/>
        </w:trPr>
        <w:tc>
          <w:tcPr>
            <w:tcW w:w="1170" w:type="dxa"/>
            <w:vAlign w:val="center"/>
            <w:hideMark/>
          </w:tcPr>
          <w:p w14:paraId="538B9914" w14:textId="77777777" w:rsidR="001E7E6E" w:rsidRPr="00880A9B" w:rsidRDefault="001E7E6E" w:rsidP="00315355">
            <w:pPr>
              <w:spacing w:after="0" w:line="336" w:lineRule="auto"/>
              <w:jc w:val="center"/>
              <w:rPr>
                <w:rFonts w:eastAsia="Times New Roman" w:cs="Times New Roman"/>
                <w:b/>
                <w:color w:val="000000" w:themeColor="text1"/>
                <w:kern w:val="0"/>
                <w:sz w:val="28"/>
                <w:szCs w:val="28"/>
                <w14:ligatures w14:val="none"/>
              </w:rPr>
            </w:pPr>
            <w:r w:rsidRPr="00880A9B">
              <w:rPr>
                <w:rFonts w:eastAsia="Times New Roman" w:cs="Times New Roman"/>
                <w:b/>
                <w:color w:val="000000" w:themeColor="text1"/>
                <w:kern w:val="0"/>
                <w:sz w:val="28"/>
                <w:szCs w:val="28"/>
                <w14:ligatures w14:val="none"/>
              </w:rPr>
              <w:lastRenderedPageBreak/>
              <w:t>Chức năng đăng nhập</w:t>
            </w:r>
          </w:p>
        </w:tc>
        <w:tc>
          <w:tcPr>
            <w:tcW w:w="2110" w:type="dxa"/>
            <w:vAlign w:val="center"/>
            <w:hideMark/>
          </w:tcPr>
          <w:p w14:paraId="2D7C7E71"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p>
        </w:tc>
        <w:tc>
          <w:tcPr>
            <w:tcW w:w="4752" w:type="dxa"/>
            <w:vAlign w:val="center"/>
            <w:hideMark/>
          </w:tcPr>
          <w:p w14:paraId="1C0B774A"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p>
        </w:tc>
        <w:tc>
          <w:tcPr>
            <w:tcW w:w="1995" w:type="dxa"/>
            <w:vAlign w:val="center"/>
            <w:hideMark/>
          </w:tcPr>
          <w:p w14:paraId="7EEC1B3C"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p>
        </w:tc>
      </w:tr>
      <w:tr w:rsidR="009810E4" w:rsidRPr="001F4587" w14:paraId="31A1C550" w14:textId="77777777" w:rsidTr="00263003">
        <w:trPr>
          <w:jc w:val="center"/>
        </w:trPr>
        <w:tc>
          <w:tcPr>
            <w:tcW w:w="1170" w:type="dxa"/>
            <w:vAlign w:val="center"/>
            <w:hideMark/>
          </w:tcPr>
          <w:p w14:paraId="510E7655" w14:textId="660E081C" w:rsidR="001E7E6E" w:rsidRPr="001F4587" w:rsidRDefault="001E7E6E" w:rsidP="00315355">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3</w:t>
            </w:r>
          </w:p>
        </w:tc>
        <w:tc>
          <w:tcPr>
            <w:tcW w:w="2110" w:type="dxa"/>
            <w:vAlign w:val="center"/>
            <w:hideMark/>
          </w:tcPr>
          <w:p w14:paraId="32DE7159" w14:textId="012D2125"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login tài</w:t>
            </w:r>
            <w:r w:rsidR="009810E4">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khoản thành công</w:t>
            </w:r>
          </w:p>
        </w:tc>
        <w:tc>
          <w:tcPr>
            <w:tcW w:w="4752" w:type="dxa"/>
            <w:vAlign w:val="center"/>
            <w:hideMark/>
          </w:tcPr>
          <w:p w14:paraId="1AAF2E56" w14:textId="79D8636B" w:rsidR="001E7E6E" w:rsidRPr="001F4587" w:rsidRDefault="00880A9B" w:rsidP="009810E4">
            <w:pPr>
              <w:spacing w:after="0" w:line="336" w:lineRule="auto"/>
              <w:jc w:val="left"/>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t xml:space="preserve">1. Login bằng tài </w:t>
            </w:r>
            <w:r w:rsidR="001E7E6E" w:rsidRPr="001F4587">
              <w:rPr>
                <w:rFonts w:eastAsia="Times New Roman" w:cs="Times New Roman"/>
                <w:color w:val="000000" w:themeColor="text1"/>
                <w:kern w:val="0"/>
                <w:sz w:val="28"/>
                <w:szCs w:val="28"/>
                <w14:ligatures w14:val="none"/>
              </w:rPr>
              <w:t>khoản đã có trong</w:t>
            </w:r>
            <w:r w:rsidR="001E7E6E" w:rsidRPr="001F4587">
              <w:rPr>
                <w:rFonts w:eastAsia="Times New Roman" w:cs="Times New Roman"/>
                <w:color w:val="000000" w:themeColor="text1"/>
                <w:kern w:val="0"/>
                <w:sz w:val="28"/>
                <w:szCs w:val="28"/>
                <w14:ligatures w14:val="none"/>
              </w:rPr>
              <w:br/>
              <w:t>CSDL</w:t>
            </w:r>
            <w:r w:rsidR="001E7E6E" w:rsidRPr="001F4587">
              <w:rPr>
                <w:rFonts w:eastAsia="Times New Roman" w:cs="Times New Roman"/>
                <w:color w:val="000000" w:themeColor="text1"/>
                <w:kern w:val="0"/>
                <w:sz w:val="28"/>
                <w:szCs w:val="28"/>
                <w14:ligatures w14:val="none"/>
              </w:rPr>
              <w:br/>
              <w:t>2. Click button</w:t>
            </w:r>
            <w:r>
              <w:rPr>
                <w:rFonts w:eastAsia="Times New Roman" w:cs="Times New Roman"/>
                <w:color w:val="000000" w:themeColor="text1"/>
                <w:kern w:val="0"/>
                <w:sz w:val="28"/>
                <w:szCs w:val="28"/>
                <w14:ligatures w14:val="none"/>
              </w:rPr>
              <w:t xml:space="preserve"> </w:t>
            </w:r>
            <w:r w:rsidR="001E7E6E" w:rsidRPr="001F4587">
              <w:rPr>
                <w:rFonts w:eastAsia="Times New Roman" w:cs="Times New Roman"/>
                <w:color w:val="000000" w:themeColor="text1"/>
                <w:kern w:val="0"/>
                <w:sz w:val="28"/>
                <w:szCs w:val="28"/>
                <w14:ligatures w14:val="none"/>
              </w:rPr>
              <w:t xml:space="preserve"> Đăng</w:t>
            </w:r>
            <w:r w:rsidR="00CB6EC1" w:rsidRPr="001F4587">
              <w:rPr>
                <w:rFonts w:eastAsia="Times New Roman" w:cs="Times New Roman"/>
                <w:color w:val="000000" w:themeColor="text1"/>
                <w:kern w:val="0"/>
                <w:sz w:val="28"/>
                <w:szCs w:val="28"/>
                <w14:ligatures w14:val="none"/>
              </w:rPr>
              <w:t xml:space="preserve"> </w:t>
            </w:r>
            <w:r w:rsidR="001E7E6E" w:rsidRPr="001F4587">
              <w:rPr>
                <w:rFonts w:eastAsia="Times New Roman" w:cs="Times New Roman"/>
                <w:color w:val="000000" w:themeColor="text1"/>
                <w:kern w:val="0"/>
                <w:sz w:val="28"/>
                <w:szCs w:val="28"/>
                <w14:ligatures w14:val="none"/>
              </w:rPr>
              <w:t>nhập</w:t>
            </w:r>
          </w:p>
        </w:tc>
        <w:tc>
          <w:tcPr>
            <w:tcW w:w="1995" w:type="dxa"/>
            <w:vAlign w:val="center"/>
            <w:hideMark/>
          </w:tcPr>
          <w:p w14:paraId="4D916C43" w14:textId="77777777" w:rsidR="00CB6EC1"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Đăng nhập thành công</w:t>
            </w:r>
            <w:r w:rsidR="00CB6EC1" w:rsidRPr="001F4587">
              <w:rPr>
                <w:rFonts w:eastAsia="Times New Roman" w:cs="Times New Roman"/>
                <w:color w:val="000000" w:themeColor="text1"/>
                <w:kern w:val="0"/>
                <w:sz w:val="28"/>
                <w:szCs w:val="28"/>
                <w14:ligatures w14:val="none"/>
              </w:rPr>
              <w:t xml:space="preserve"> </w:t>
            </w:r>
          </w:p>
          <w:p w14:paraId="5EF32A11" w14:textId="77777777"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hiển thị màn hình trang chủ</w:t>
            </w:r>
          </w:p>
        </w:tc>
      </w:tr>
      <w:tr w:rsidR="009810E4" w:rsidRPr="001F4587" w14:paraId="524FB821" w14:textId="77777777" w:rsidTr="00263003">
        <w:trPr>
          <w:jc w:val="center"/>
        </w:trPr>
        <w:tc>
          <w:tcPr>
            <w:tcW w:w="1170" w:type="dxa"/>
            <w:vAlign w:val="center"/>
            <w:hideMark/>
          </w:tcPr>
          <w:p w14:paraId="261B608F" w14:textId="435A1A99" w:rsidR="001E7E6E" w:rsidRPr="001F4587" w:rsidRDefault="001E7E6E" w:rsidP="00315355">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4</w:t>
            </w:r>
          </w:p>
        </w:tc>
        <w:tc>
          <w:tcPr>
            <w:tcW w:w="2110" w:type="dxa"/>
            <w:vAlign w:val="center"/>
            <w:hideMark/>
          </w:tcPr>
          <w:p w14:paraId="03542745" w14:textId="0377DDCC"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login tài</w:t>
            </w:r>
            <w:r w:rsidR="009810E4">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khoản không thành</w:t>
            </w:r>
            <w:r w:rsidR="009810E4">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công</w:t>
            </w:r>
          </w:p>
        </w:tc>
        <w:tc>
          <w:tcPr>
            <w:tcW w:w="4752" w:type="dxa"/>
            <w:vAlign w:val="center"/>
            <w:hideMark/>
          </w:tcPr>
          <w:p w14:paraId="4E7322F6" w14:textId="1D4B294E" w:rsidR="001E7E6E" w:rsidRPr="001F4587" w:rsidRDefault="001E7E6E" w:rsidP="00263003">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Login bằng tài</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khoản chưa có trong</w:t>
            </w:r>
            <w:r w:rsidRPr="001F4587">
              <w:rPr>
                <w:rFonts w:eastAsia="Times New Roman" w:cs="Times New Roman"/>
                <w:color w:val="000000" w:themeColor="text1"/>
                <w:kern w:val="0"/>
                <w:sz w:val="28"/>
                <w:szCs w:val="28"/>
                <w14:ligatures w14:val="none"/>
              </w:rPr>
              <w:br/>
              <w:t>CSDL</w:t>
            </w:r>
            <w:r w:rsidRPr="001F4587">
              <w:rPr>
                <w:rFonts w:eastAsia="Times New Roman" w:cs="Times New Roman"/>
                <w:color w:val="000000" w:themeColor="text1"/>
                <w:kern w:val="0"/>
                <w:sz w:val="28"/>
                <w:szCs w:val="28"/>
                <w14:ligatures w14:val="none"/>
              </w:rPr>
              <w:br/>
              <w:t>2. Click button Đăng</w:t>
            </w:r>
            <w:r w:rsidR="00CB6EC1"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p>
        </w:tc>
        <w:tc>
          <w:tcPr>
            <w:tcW w:w="1995" w:type="dxa"/>
            <w:vAlign w:val="center"/>
            <w:hideMark/>
          </w:tcPr>
          <w:p w14:paraId="3211073F" w14:textId="5DEA6691"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Hiển thị message "Đăng</w:t>
            </w:r>
            <w:r w:rsidRPr="001F4587">
              <w:rPr>
                <w:rFonts w:eastAsia="Times New Roman" w:cs="Times New Roman"/>
                <w:color w:val="000000" w:themeColor="text1"/>
                <w:kern w:val="0"/>
                <w:sz w:val="28"/>
                <w:szCs w:val="28"/>
                <w14:ligatures w14:val="none"/>
              </w:rPr>
              <w:br/>
              <w:t>nhập không thành công"</w:t>
            </w:r>
          </w:p>
        </w:tc>
      </w:tr>
      <w:tr w:rsidR="009810E4" w:rsidRPr="001F4587" w14:paraId="7ADC2E27" w14:textId="77777777" w:rsidTr="00263003">
        <w:trPr>
          <w:jc w:val="center"/>
        </w:trPr>
        <w:tc>
          <w:tcPr>
            <w:tcW w:w="1170" w:type="dxa"/>
            <w:vAlign w:val="center"/>
            <w:hideMark/>
          </w:tcPr>
          <w:p w14:paraId="5757A553" w14:textId="72BB4628" w:rsidR="001E7E6E" w:rsidRPr="001F4587" w:rsidRDefault="001E7E6E" w:rsidP="00315355">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5</w:t>
            </w:r>
          </w:p>
        </w:tc>
        <w:tc>
          <w:tcPr>
            <w:tcW w:w="2110" w:type="dxa"/>
            <w:vAlign w:val="center"/>
            <w:hideMark/>
          </w:tcPr>
          <w:p w14:paraId="586E4B1A" w14:textId="7F4AEE93"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Tên đăng</w:t>
            </w:r>
            <w:r w:rsidR="009810E4">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 là trường bắt</w:t>
            </w:r>
            <w:r w:rsidRPr="001F4587">
              <w:rPr>
                <w:rFonts w:eastAsia="Times New Roman" w:cs="Times New Roman"/>
                <w:color w:val="000000" w:themeColor="text1"/>
                <w:kern w:val="0"/>
                <w:sz w:val="28"/>
                <w:szCs w:val="28"/>
                <w14:ligatures w14:val="none"/>
              </w:rPr>
              <w:br/>
              <w:t>buộc</w:t>
            </w:r>
          </w:p>
        </w:tc>
        <w:tc>
          <w:tcPr>
            <w:tcW w:w="4752" w:type="dxa"/>
            <w:vAlign w:val="center"/>
            <w:hideMark/>
          </w:tcPr>
          <w:p w14:paraId="1A43F825" w14:textId="3EE34ADE"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Để trống trường</w:t>
            </w:r>
            <w:r w:rsidR="00880A9B">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 xml:space="preserve"> Tên</w:t>
            </w:r>
            <w:r w:rsidR="00CB6EC1"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đăng nhập</w:t>
            </w:r>
            <w:r w:rsidRPr="001F4587">
              <w:rPr>
                <w:rFonts w:eastAsia="Times New Roman" w:cs="Times New Roman"/>
                <w:color w:val="000000" w:themeColor="text1"/>
                <w:kern w:val="0"/>
                <w:sz w:val="28"/>
                <w:szCs w:val="28"/>
                <w14:ligatures w14:val="none"/>
              </w:rPr>
              <w:br/>
              <w:t>2. Các thông tin khác</w:t>
            </w:r>
            <w:r w:rsidR="00CB6EC1"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được nhập hợp lệ</w:t>
            </w:r>
            <w:r w:rsidRPr="001F4587">
              <w:rPr>
                <w:rFonts w:eastAsia="Times New Roman" w:cs="Times New Roman"/>
                <w:color w:val="000000" w:themeColor="text1"/>
                <w:kern w:val="0"/>
                <w:sz w:val="28"/>
                <w:szCs w:val="28"/>
                <w14:ligatures w14:val="none"/>
              </w:rPr>
              <w:br/>
              <w:t>3. Click button "Đăng</w:t>
            </w:r>
            <w:r w:rsidRPr="001F4587">
              <w:rPr>
                <w:rFonts w:eastAsia="Times New Roman" w:cs="Times New Roman"/>
                <w:color w:val="000000" w:themeColor="text1"/>
                <w:kern w:val="0"/>
                <w:sz w:val="28"/>
                <w:szCs w:val="28"/>
                <w14:ligatures w14:val="none"/>
              </w:rPr>
              <w:br/>
              <w:t>nhập"</w:t>
            </w:r>
          </w:p>
        </w:tc>
        <w:tc>
          <w:tcPr>
            <w:tcW w:w="1995" w:type="dxa"/>
            <w:vAlign w:val="center"/>
            <w:hideMark/>
          </w:tcPr>
          <w:p w14:paraId="3C9352CC" w14:textId="1D3A64FC" w:rsidR="001E7E6E" w:rsidRPr="001F4587" w:rsidRDefault="001E7E6E"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Hiển thị Message "* Tên</w:t>
            </w:r>
            <w:r w:rsidR="00CB6EC1"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tài khoản không được để</w:t>
            </w:r>
            <w:r w:rsidR="00CB6EC1"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trống"</w:t>
            </w:r>
          </w:p>
        </w:tc>
      </w:tr>
      <w:tr w:rsidR="009810E4" w:rsidRPr="001F4587" w14:paraId="3C5636FF" w14:textId="77777777" w:rsidTr="00263003">
        <w:trPr>
          <w:jc w:val="center"/>
        </w:trPr>
        <w:tc>
          <w:tcPr>
            <w:tcW w:w="1170" w:type="dxa"/>
            <w:vAlign w:val="center"/>
          </w:tcPr>
          <w:p w14:paraId="6BE38A66" w14:textId="77777777" w:rsidR="007A5090" w:rsidRPr="001F4587" w:rsidRDefault="007A5090" w:rsidP="00315355">
            <w:pPr>
              <w:spacing w:after="0" w:line="336"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6</w:t>
            </w:r>
          </w:p>
        </w:tc>
        <w:tc>
          <w:tcPr>
            <w:tcW w:w="2110" w:type="dxa"/>
            <w:vAlign w:val="center"/>
          </w:tcPr>
          <w:p w14:paraId="13414B31" w14:textId="77777777" w:rsidR="007A5090" w:rsidRPr="001F4587" w:rsidRDefault="007A5090"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nhập 20 ký tự vào Tên đăng nhập</w:t>
            </w:r>
          </w:p>
        </w:tc>
        <w:tc>
          <w:tcPr>
            <w:tcW w:w="4752" w:type="dxa"/>
            <w:vAlign w:val="center"/>
          </w:tcPr>
          <w:p w14:paraId="4AEE4C13" w14:textId="0DBDA157" w:rsidR="007A5090" w:rsidRPr="001F4587" w:rsidRDefault="007A5090"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Nhập 20 ký tự vào Tên đăng nhập có tồn tại trong</w:t>
            </w:r>
            <w:r w:rsidR="00880A9B">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 xml:space="preserve"> DB</w:t>
            </w:r>
            <w:r w:rsidRPr="001F4587">
              <w:rPr>
                <w:rFonts w:eastAsia="Times New Roman" w:cs="Times New Roman"/>
                <w:color w:val="000000" w:themeColor="text1"/>
                <w:kern w:val="0"/>
                <w:sz w:val="28"/>
                <w:szCs w:val="28"/>
                <w14:ligatures w14:val="none"/>
              </w:rPr>
              <w:br/>
            </w:r>
            <w:r w:rsidRPr="001F4587">
              <w:rPr>
                <w:rFonts w:eastAsia="Times New Roman" w:cs="Times New Roman"/>
                <w:color w:val="000000" w:themeColor="text1"/>
                <w:kern w:val="0"/>
                <w:sz w:val="28"/>
                <w:szCs w:val="28"/>
                <w14:ligatures w14:val="none"/>
              </w:rPr>
              <w:lastRenderedPageBreak/>
              <w:t>2. Các thông tin khác được nhập hợp lệ</w:t>
            </w:r>
            <w:r w:rsidRPr="001F4587">
              <w:rPr>
                <w:rFonts w:eastAsia="Times New Roman" w:cs="Times New Roman"/>
                <w:color w:val="000000" w:themeColor="text1"/>
                <w:kern w:val="0"/>
                <w:sz w:val="28"/>
                <w:szCs w:val="28"/>
                <w14:ligatures w14:val="none"/>
              </w:rPr>
              <w:br/>
              <w:t>3. Click button "Đăng nhập"</w:t>
            </w:r>
          </w:p>
        </w:tc>
        <w:tc>
          <w:tcPr>
            <w:tcW w:w="1995" w:type="dxa"/>
            <w:vAlign w:val="center"/>
          </w:tcPr>
          <w:p w14:paraId="32E9545D" w14:textId="77777777" w:rsidR="007A5090" w:rsidRPr="001F4587" w:rsidRDefault="007A5090" w:rsidP="009810E4">
            <w:pPr>
              <w:spacing w:after="0" w:line="336"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lastRenderedPageBreak/>
              <w:t>Đăng nhập thành công</w:t>
            </w:r>
            <w:r w:rsidRPr="001F4587">
              <w:rPr>
                <w:rFonts w:eastAsia="Times New Roman" w:cs="Times New Roman"/>
                <w:color w:val="000000" w:themeColor="text1"/>
                <w:kern w:val="0"/>
                <w:sz w:val="28"/>
                <w:szCs w:val="28"/>
                <w14:ligatures w14:val="none"/>
              </w:rPr>
              <w:br/>
            </w:r>
            <w:r w:rsidRPr="001F4587">
              <w:rPr>
                <w:rFonts w:eastAsia="Times New Roman" w:cs="Times New Roman"/>
                <w:color w:val="000000" w:themeColor="text1"/>
                <w:kern w:val="0"/>
                <w:sz w:val="28"/>
                <w:szCs w:val="28"/>
                <w14:ligatures w14:val="none"/>
              </w:rPr>
              <w:lastRenderedPageBreak/>
              <w:t>hiển thị màn hình trang chủ</w:t>
            </w:r>
          </w:p>
        </w:tc>
      </w:tr>
      <w:tr w:rsidR="009810E4" w:rsidRPr="001F4587" w14:paraId="14606463" w14:textId="77777777" w:rsidTr="00263003">
        <w:trPr>
          <w:jc w:val="center"/>
        </w:trPr>
        <w:tc>
          <w:tcPr>
            <w:tcW w:w="1170" w:type="dxa"/>
            <w:vAlign w:val="center"/>
            <w:hideMark/>
          </w:tcPr>
          <w:p w14:paraId="5288ABDA" w14:textId="157F5FEC" w:rsidR="001E7E6E" w:rsidRPr="001F4587" w:rsidRDefault="009810E4" w:rsidP="00320CFA">
            <w:pPr>
              <w:spacing w:after="0" w:line="360" w:lineRule="auto"/>
              <w:jc w:val="center"/>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lastRenderedPageBreak/>
              <w:br/>
            </w:r>
            <w:r>
              <w:rPr>
                <w:rFonts w:eastAsia="Times New Roman" w:cs="Times New Roman"/>
                <w:color w:val="000000" w:themeColor="text1"/>
                <w:kern w:val="0"/>
                <w:sz w:val="28"/>
                <w:szCs w:val="28"/>
                <w14:ligatures w14:val="none"/>
              </w:rPr>
              <w:br/>
            </w:r>
            <w:r w:rsidR="001E7E6E" w:rsidRPr="001F4587">
              <w:rPr>
                <w:rFonts w:eastAsia="Times New Roman" w:cs="Times New Roman"/>
                <w:color w:val="000000" w:themeColor="text1"/>
                <w:kern w:val="0"/>
                <w:sz w:val="28"/>
                <w:szCs w:val="28"/>
                <w14:ligatures w14:val="none"/>
              </w:rPr>
              <w:t>7</w:t>
            </w:r>
          </w:p>
        </w:tc>
        <w:tc>
          <w:tcPr>
            <w:tcW w:w="2110" w:type="dxa"/>
            <w:vAlign w:val="center"/>
            <w:hideMark/>
          </w:tcPr>
          <w:p w14:paraId="6035B484" w14:textId="77777777"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nhập &gt; 20</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ký tự vào Tên đăng</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p>
        </w:tc>
        <w:tc>
          <w:tcPr>
            <w:tcW w:w="4752" w:type="dxa"/>
            <w:vAlign w:val="center"/>
            <w:hideMark/>
          </w:tcPr>
          <w:p w14:paraId="075B227E" w14:textId="4D981AA6"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Nhập 21 ký tự vào</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Tên đăng nhập</w:t>
            </w:r>
            <w:r w:rsidRPr="001F4587">
              <w:rPr>
                <w:rFonts w:eastAsia="Times New Roman" w:cs="Times New Roman"/>
                <w:color w:val="000000" w:themeColor="text1"/>
                <w:kern w:val="0"/>
                <w:sz w:val="28"/>
                <w:szCs w:val="28"/>
                <w14:ligatures w14:val="none"/>
              </w:rPr>
              <w:br/>
              <w:t>2. Các thông tin khác</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được nhập hợp lệ</w:t>
            </w:r>
            <w:r w:rsidRPr="001F4587">
              <w:rPr>
                <w:rFonts w:eastAsia="Times New Roman" w:cs="Times New Roman"/>
                <w:color w:val="000000" w:themeColor="text1"/>
                <w:kern w:val="0"/>
                <w:sz w:val="28"/>
                <w:szCs w:val="28"/>
                <w14:ligatures w14:val="none"/>
              </w:rPr>
              <w:br/>
              <w:t>3. Click button "Đăng</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p>
        </w:tc>
        <w:tc>
          <w:tcPr>
            <w:tcW w:w="1995" w:type="dxa"/>
            <w:vAlign w:val="center"/>
            <w:hideMark/>
          </w:tcPr>
          <w:p w14:paraId="4E46FCE3" w14:textId="399B5937"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Hiển thị message " Tên</w:t>
            </w:r>
            <w:r w:rsidRPr="001F4587">
              <w:rPr>
                <w:rFonts w:eastAsia="Times New Roman" w:cs="Times New Roman"/>
                <w:color w:val="000000" w:themeColor="text1"/>
                <w:kern w:val="0"/>
                <w:sz w:val="28"/>
                <w:szCs w:val="28"/>
                <w14:ligatures w14:val="none"/>
              </w:rPr>
              <w:br/>
              <w:t>đăng nhập tối đa 20 ký tự"</w:t>
            </w:r>
          </w:p>
        </w:tc>
      </w:tr>
      <w:tr w:rsidR="009810E4" w:rsidRPr="001F4587" w14:paraId="4025019B" w14:textId="77777777" w:rsidTr="00263003">
        <w:trPr>
          <w:jc w:val="center"/>
        </w:trPr>
        <w:tc>
          <w:tcPr>
            <w:tcW w:w="1170" w:type="dxa"/>
            <w:vAlign w:val="center"/>
            <w:hideMark/>
          </w:tcPr>
          <w:p w14:paraId="50F7EE39" w14:textId="528FB015" w:rsidR="001E7E6E" w:rsidRPr="001F4587" w:rsidRDefault="001E7E6E" w:rsidP="00320CFA">
            <w:pPr>
              <w:spacing w:after="0" w:line="360"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8</w:t>
            </w:r>
          </w:p>
        </w:tc>
        <w:tc>
          <w:tcPr>
            <w:tcW w:w="2110" w:type="dxa"/>
            <w:vAlign w:val="center"/>
            <w:hideMark/>
          </w:tcPr>
          <w:p w14:paraId="527AECC1" w14:textId="77777777"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nhập ký tự</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đặc biệt cho Tên</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đăng nhập</w:t>
            </w:r>
          </w:p>
        </w:tc>
        <w:tc>
          <w:tcPr>
            <w:tcW w:w="4752" w:type="dxa"/>
            <w:vAlign w:val="center"/>
            <w:hideMark/>
          </w:tcPr>
          <w:p w14:paraId="50D97F1B" w14:textId="77777777"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Nhập ký tự đặc biệt</w:t>
            </w:r>
            <w:r w:rsidR="00822E79"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vào Tên đăng nhập có</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tồn tại trong DB</w:t>
            </w:r>
            <w:r w:rsidRPr="001F4587">
              <w:rPr>
                <w:rFonts w:eastAsia="Times New Roman" w:cs="Times New Roman"/>
                <w:color w:val="000000" w:themeColor="text1"/>
                <w:kern w:val="0"/>
                <w:sz w:val="28"/>
                <w:szCs w:val="28"/>
                <w14:ligatures w14:val="none"/>
              </w:rPr>
              <w:br/>
              <w:t>2. Các thông tin khác</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được nhập hợp lệ</w:t>
            </w:r>
            <w:r w:rsidRPr="001F4587">
              <w:rPr>
                <w:rFonts w:eastAsia="Times New Roman" w:cs="Times New Roman"/>
                <w:color w:val="000000" w:themeColor="text1"/>
                <w:kern w:val="0"/>
                <w:sz w:val="28"/>
                <w:szCs w:val="28"/>
                <w14:ligatures w14:val="none"/>
              </w:rPr>
              <w:br/>
              <w:t>3. Click button "Đăng</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p>
        </w:tc>
        <w:tc>
          <w:tcPr>
            <w:tcW w:w="1995" w:type="dxa"/>
            <w:vAlign w:val="center"/>
            <w:hideMark/>
          </w:tcPr>
          <w:p w14:paraId="42EE043A" w14:textId="77BA64D2"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Hiển thị message "Đăng</w:t>
            </w:r>
            <w:r w:rsidRPr="001F4587">
              <w:rPr>
                <w:rFonts w:eastAsia="Times New Roman" w:cs="Times New Roman"/>
                <w:color w:val="000000" w:themeColor="text1"/>
                <w:kern w:val="0"/>
                <w:sz w:val="28"/>
                <w:szCs w:val="28"/>
                <w14:ligatures w14:val="none"/>
              </w:rPr>
              <w:br/>
              <w:t>nhập thành công"</w:t>
            </w:r>
          </w:p>
        </w:tc>
      </w:tr>
      <w:tr w:rsidR="009810E4" w:rsidRPr="001F4587" w14:paraId="048E776C" w14:textId="77777777" w:rsidTr="00263003">
        <w:trPr>
          <w:jc w:val="center"/>
        </w:trPr>
        <w:tc>
          <w:tcPr>
            <w:tcW w:w="1170" w:type="dxa"/>
            <w:vAlign w:val="center"/>
            <w:hideMark/>
          </w:tcPr>
          <w:p w14:paraId="66BB7DA9" w14:textId="6D62FD2D" w:rsidR="001E7E6E" w:rsidRPr="001F4587" w:rsidRDefault="001E7E6E" w:rsidP="00320CFA">
            <w:pPr>
              <w:spacing w:after="0" w:line="360"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9</w:t>
            </w:r>
          </w:p>
        </w:tc>
        <w:tc>
          <w:tcPr>
            <w:tcW w:w="2110" w:type="dxa"/>
            <w:vAlign w:val="center"/>
            <w:hideMark/>
          </w:tcPr>
          <w:p w14:paraId="41D09AE1" w14:textId="696806B6"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nhập</w:t>
            </w:r>
            <w:r w:rsidRPr="001F4587">
              <w:rPr>
                <w:rFonts w:eastAsia="Times New Roman" w:cs="Times New Roman"/>
                <w:color w:val="000000" w:themeColor="text1"/>
                <w:kern w:val="0"/>
                <w:sz w:val="28"/>
                <w:szCs w:val="28"/>
                <w14:ligatures w14:val="none"/>
              </w:rPr>
              <w:br/>
              <w:t>khoảng trắng ở Tên</w:t>
            </w:r>
            <w:r w:rsidR="00E36E5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đăng nhập</w:t>
            </w:r>
            <w:r w:rsidRPr="001F4587">
              <w:rPr>
                <w:rFonts w:eastAsia="Times New Roman" w:cs="Times New Roman"/>
                <w:color w:val="000000" w:themeColor="text1"/>
                <w:kern w:val="0"/>
                <w:sz w:val="28"/>
                <w:szCs w:val="28"/>
                <w14:ligatures w14:val="none"/>
              </w:rPr>
              <w:br/>
            </w:r>
          </w:p>
        </w:tc>
        <w:tc>
          <w:tcPr>
            <w:tcW w:w="4752" w:type="dxa"/>
            <w:vAlign w:val="center"/>
            <w:hideMark/>
          </w:tcPr>
          <w:p w14:paraId="7AD28572" w14:textId="47740F71"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Nhập khoảng trắng</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đầu và cuối vào Tên</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đăng nhập có tồn tại</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trong DB</w:t>
            </w:r>
            <w:r w:rsidRPr="001F4587">
              <w:rPr>
                <w:rFonts w:eastAsia="Times New Roman" w:cs="Times New Roman"/>
                <w:color w:val="000000" w:themeColor="text1"/>
                <w:kern w:val="0"/>
                <w:sz w:val="28"/>
                <w:szCs w:val="28"/>
                <w14:ligatures w14:val="none"/>
              </w:rPr>
              <w:br/>
              <w:t>2. Các thông tin khác</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được nhập hợp lệ</w:t>
            </w:r>
            <w:r w:rsidRPr="001F4587">
              <w:rPr>
                <w:rFonts w:eastAsia="Times New Roman" w:cs="Times New Roman"/>
                <w:color w:val="000000" w:themeColor="text1"/>
                <w:kern w:val="0"/>
                <w:sz w:val="28"/>
                <w:szCs w:val="28"/>
                <w14:ligatures w14:val="none"/>
              </w:rPr>
              <w:br/>
              <w:t>3. Click button "Đăng</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p>
        </w:tc>
        <w:tc>
          <w:tcPr>
            <w:tcW w:w="1995" w:type="dxa"/>
            <w:vAlign w:val="center"/>
            <w:hideMark/>
          </w:tcPr>
          <w:p w14:paraId="79567333" w14:textId="4D8B0E10"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Đăng nhập thành công</w:t>
            </w:r>
            <w:r w:rsidRPr="001F4587">
              <w:rPr>
                <w:rFonts w:eastAsia="Times New Roman" w:cs="Times New Roman"/>
                <w:color w:val="000000" w:themeColor="text1"/>
                <w:kern w:val="0"/>
                <w:sz w:val="28"/>
                <w:szCs w:val="28"/>
                <w14:ligatures w14:val="none"/>
              </w:rPr>
              <w:br/>
              <w:t>trim space đầu cuối hiển thị</w:t>
            </w:r>
            <w:r w:rsidRPr="001F4587">
              <w:rPr>
                <w:rFonts w:eastAsia="Times New Roman" w:cs="Times New Roman"/>
                <w:color w:val="000000" w:themeColor="text1"/>
                <w:kern w:val="0"/>
                <w:sz w:val="28"/>
                <w:szCs w:val="28"/>
                <w14:ligatures w14:val="none"/>
              </w:rPr>
              <w:br/>
              <w:t>màn hình trang chủ</w:t>
            </w:r>
          </w:p>
        </w:tc>
      </w:tr>
      <w:tr w:rsidR="009810E4" w:rsidRPr="001F4587" w14:paraId="055EA1E7" w14:textId="77777777" w:rsidTr="00263003">
        <w:trPr>
          <w:jc w:val="center"/>
        </w:trPr>
        <w:tc>
          <w:tcPr>
            <w:tcW w:w="1170" w:type="dxa"/>
            <w:vAlign w:val="center"/>
            <w:hideMark/>
          </w:tcPr>
          <w:p w14:paraId="68882281" w14:textId="77777777" w:rsidR="001E7E6E" w:rsidRPr="001F4587" w:rsidRDefault="001E7E6E" w:rsidP="00320CFA">
            <w:pPr>
              <w:spacing w:after="0" w:line="360"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10</w:t>
            </w:r>
          </w:p>
        </w:tc>
        <w:tc>
          <w:tcPr>
            <w:tcW w:w="2110" w:type="dxa"/>
            <w:vAlign w:val="center"/>
            <w:hideMark/>
          </w:tcPr>
          <w:p w14:paraId="49A09883" w14:textId="77777777"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phân biệt</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chữ hoa, chữ thường</w:t>
            </w:r>
          </w:p>
        </w:tc>
        <w:tc>
          <w:tcPr>
            <w:tcW w:w="4752" w:type="dxa"/>
            <w:vAlign w:val="center"/>
            <w:hideMark/>
          </w:tcPr>
          <w:p w14:paraId="3107B7C7" w14:textId="22E32225"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Đăng nhập với Tên</w:t>
            </w:r>
            <w:r w:rsidRPr="001F4587">
              <w:rPr>
                <w:rFonts w:eastAsia="Times New Roman" w:cs="Times New Roman"/>
                <w:color w:val="000000" w:themeColor="text1"/>
                <w:kern w:val="0"/>
                <w:sz w:val="28"/>
                <w:szCs w:val="28"/>
                <w14:ligatures w14:val="none"/>
              </w:rPr>
              <w:br/>
              <w:t>dăng nhập là chữ</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thường có trong DB</w:t>
            </w:r>
            <w:r w:rsidRPr="001F4587">
              <w:rPr>
                <w:rFonts w:eastAsia="Times New Roman" w:cs="Times New Roman"/>
                <w:color w:val="000000" w:themeColor="text1"/>
                <w:kern w:val="0"/>
                <w:sz w:val="28"/>
                <w:szCs w:val="28"/>
                <w14:ligatures w14:val="none"/>
              </w:rPr>
              <w:br/>
              <w:t>2. Các thông tin khác</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được nhập hợp lệ</w:t>
            </w:r>
            <w:r w:rsidRPr="001F4587">
              <w:rPr>
                <w:rFonts w:eastAsia="Times New Roman" w:cs="Times New Roman"/>
                <w:color w:val="000000" w:themeColor="text1"/>
                <w:kern w:val="0"/>
                <w:sz w:val="28"/>
                <w:szCs w:val="28"/>
                <w14:ligatures w14:val="none"/>
              </w:rPr>
              <w:br/>
              <w:t>3. Click button "Đăng</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p>
        </w:tc>
        <w:tc>
          <w:tcPr>
            <w:tcW w:w="1995" w:type="dxa"/>
            <w:vAlign w:val="center"/>
            <w:hideMark/>
          </w:tcPr>
          <w:p w14:paraId="10220D23" w14:textId="18240796"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Đăng nhập thành công</w:t>
            </w:r>
            <w:r w:rsidRPr="001F4587">
              <w:rPr>
                <w:rFonts w:eastAsia="Times New Roman" w:cs="Times New Roman"/>
                <w:color w:val="000000" w:themeColor="text1"/>
                <w:kern w:val="0"/>
                <w:sz w:val="28"/>
                <w:szCs w:val="28"/>
                <w14:ligatures w14:val="none"/>
              </w:rPr>
              <w:br/>
              <w:t>hiển thị màn hình trang chủ</w:t>
            </w:r>
          </w:p>
        </w:tc>
      </w:tr>
      <w:tr w:rsidR="009810E4" w:rsidRPr="001F4587" w14:paraId="05FE6AB2" w14:textId="77777777" w:rsidTr="00263003">
        <w:trPr>
          <w:jc w:val="center"/>
        </w:trPr>
        <w:tc>
          <w:tcPr>
            <w:tcW w:w="1170" w:type="dxa"/>
            <w:vAlign w:val="center"/>
          </w:tcPr>
          <w:p w14:paraId="7B917D06" w14:textId="77777777" w:rsidR="007A5090" w:rsidRPr="001F4587" w:rsidRDefault="007A5090" w:rsidP="00320CFA">
            <w:pPr>
              <w:spacing w:after="0" w:line="360" w:lineRule="auto"/>
              <w:jc w:val="center"/>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11</w:t>
            </w:r>
          </w:p>
        </w:tc>
        <w:tc>
          <w:tcPr>
            <w:tcW w:w="2110" w:type="dxa"/>
            <w:vAlign w:val="center"/>
          </w:tcPr>
          <w:p w14:paraId="177654B4" w14:textId="77777777" w:rsidR="007A5090" w:rsidRPr="001F4587" w:rsidRDefault="007A5090"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Mật khẩu là trường bắt buộc</w:t>
            </w:r>
          </w:p>
        </w:tc>
        <w:tc>
          <w:tcPr>
            <w:tcW w:w="4752" w:type="dxa"/>
            <w:vAlign w:val="center"/>
          </w:tcPr>
          <w:p w14:paraId="319C4B3E" w14:textId="77777777" w:rsidR="007A5090" w:rsidRPr="001F4587" w:rsidRDefault="007A5090" w:rsidP="00320CFA">
            <w:pPr>
              <w:spacing w:after="0" w:line="360" w:lineRule="auto"/>
              <w:jc w:val="left"/>
              <w:rPr>
                <w:rFonts w:cs="Times New Roman"/>
                <w:color w:val="000000" w:themeColor="text1"/>
                <w:sz w:val="28"/>
                <w:szCs w:val="28"/>
              </w:rPr>
            </w:pPr>
            <w:r w:rsidRPr="001F4587">
              <w:rPr>
                <w:rFonts w:cs="Times New Roman"/>
                <w:color w:val="000000" w:themeColor="text1"/>
                <w:sz w:val="28"/>
                <w:szCs w:val="28"/>
              </w:rPr>
              <w:t>1. Để trống trường Mật khẩu</w:t>
            </w:r>
            <w:r w:rsidRPr="001F4587">
              <w:rPr>
                <w:rFonts w:cs="Times New Roman"/>
                <w:color w:val="000000" w:themeColor="text1"/>
                <w:sz w:val="28"/>
                <w:szCs w:val="28"/>
              </w:rPr>
              <w:br/>
              <w:t>2. Các thông tin khác được nhập hợp lệ</w:t>
            </w:r>
            <w:r w:rsidRPr="001F4587">
              <w:rPr>
                <w:rFonts w:cs="Times New Roman"/>
                <w:color w:val="000000" w:themeColor="text1"/>
                <w:sz w:val="28"/>
                <w:szCs w:val="28"/>
              </w:rPr>
              <w:br/>
              <w:t>3. Click button "Đăng nhập"</w:t>
            </w:r>
          </w:p>
        </w:tc>
        <w:tc>
          <w:tcPr>
            <w:tcW w:w="1995" w:type="dxa"/>
            <w:vAlign w:val="center"/>
          </w:tcPr>
          <w:p w14:paraId="53FF58CC" w14:textId="13918A88" w:rsidR="007A5090" w:rsidRPr="001F4587" w:rsidRDefault="007A5090"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Hiển thị Message "Mật khẩu không được để trống"</w:t>
            </w:r>
          </w:p>
        </w:tc>
      </w:tr>
      <w:tr w:rsidR="009810E4" w:rsidRPr="001F4587" w14:paraId="25F79CCF" w14:textId="77777777" w:rsidTr="00263003">
        <w:trPr>
          <w:jc w:val="center"/>
        </w:trPr>
        <w:tc>
          <w:tcPr>
            <w:tcW w:w="1170" w:type="dxa"/>
            <w:vAlign w:val="center"/>
            <w:hideMark/>
          </w:tcPr>
          <w:p w14:paraId="7069A7D3" w14:textId="41583832" w:rsidR="001E7E6E" w:rsidRPr="001F4587" w:rsidRDefault="009810E4" w:rsidP="00320CFA">
            <w:pPr>
              <w:spacing w:after="0" w:line="360" w:lineRule="auto"/>
              <w:jc w:val="center"/>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t>12</w:t>
            </w:r>
          </w:p>
        </w:tc>
        <w:tc>
          <w:tcPr>
            <w:tcW w:w="2110" w:type="dxa"/>
            <w:vAlign w:val="center"/>
            <w:hideMark/>
          </w:tcPr>
          <w:p w14:paraId="20583999" w14:textId="77777777"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Mật khẩu</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là trường bắt buộc</w:t>
            </w:r>
          </w:p>
        </w:tc>
        <w:tc>
          <w:tcPr>
            <w:tcW w:w="4752" w:type="dxa"/>
            <w:vAlign w:val="center"/>
            <w:hideMark/>
          </w:tcPr>
          <w:p w14:paraId="73A66471" w14:textId="28F9E384"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Để trống trường Mật</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khẩu</w:t>
            </w:r>
            <w:r w:rsidRPr="001F4587">
              <w:rPr>
                <w:rFonts w:eastAsia="Times New Roman" w:cs="Times New Roman"/>
                <w:color w:val="000000" w:themeColor="text1"/>
                <w:kern w:val="0"/>
                <w:sz w:val="28"/>
                <w:szCs w:val="28"/>
                <w14:ligatures w14:val="none"/>
              </w:rPr>
              <w:br/>
              <w:t>2. Các thông tin khác</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được nhập hợp lệ</w:t>
            </w:r>
            <w:r w:rsidRPr="001F4587">
              <w:rPr>
                <w:rFonts w:eastAsia="Times New Roman" w:cs="Times New Roman"/>
                <w:color w:val="000000" w:themeColor="text1"/>
                <w:kern w:val="0"/>
                <w:sz w:val="28"/>
                <w:szCs w:val="28"/>
                <w14:ligatures w14:val="none"/>
              </w:rPr>
              <w:br/>
              <w:t>3. Click button "Đăng</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p>
        </w:tc>
        <w:tc>
          <w:tcPr>
            <w:tcW w:w="1995" w:type="dxa"/>
            <w:vAlign w:val="center"/>
            <w:hideMark/>
          </w:tcPr>
          <w:p w14:paraId="5168364A" w14:textId="091CC9FD"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Hiển thị Message "Mật</w:t>
            </w:r>
            <w:r w:rsidRPr="001F4587">
              <w:rPr>
                <w:rFonts w:eastAsia="Times New Roman" w:cs="Times New Roman"/>
                <w:color w:val="000000" w:themeColor="text1"/>
                <w:kern w:val="0"/>
                <w:sz w:val="28"/>
                <w:szCs w:val="28"/>
                <w14:ligatures w14:val="none"/>
              </w:rPr>
              <w:br/>
              <w:t>khẩu không được để trống"</w:t>
            </w:r>
          </w:p>
        </w:tc>
      </w:tr>
      <w:tr w:rsidR="009810E4" w:rsidRPr="001F4587" w14:paraId="763214AF" w14:textId="77777777" w:rsidTr="00263003">
        <w:trPr>
          <w:jc w:val="center"/>
        </w:trPr>
        <w:tc>
          <w:tcPr>
            <w:tcW w:w="1170" w:type="dxa"/>
            <w:vAlign w:val="center"/>
            <w:hideMark/>
          </w:tcPr>
          <w:p w14:paraId="27478891" w14:textId="29EB5FF8" w:rsidR="001E7E6E" w:rsidRPr="001F4587" w:rsidRDefault="009810E4" w:rsidP="00320CFA">
            <w:pPr>
              <w:spacing w:after="0" w:line="360" w:lineRule="auto"/>
              <w:jc w:val="center"/>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lastRenderedPageBreak/>
              <w:t>13</w:t>
            </w:r>
          </w:p>
        </w:tc>
        <w:tc>
          <w:tcPr>
            <w:tcW w:w="2110" w:type="dxa"/>
            <w:vAlign w:val="center"/>
            <w:hideMark/>
          </w:tcPr>
          <w:p w14:paraId="7E4EF492" w14:textId="6B7FB2FF"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nhập 20 ký</w:t>
            </w:r>
            <w:r w:rsidR="00E36E5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tự vào Mật khẩu</w:t>
            </w:r>
          </w:p>
        </w:tc>
        <w:tc>
          <w:tcPr>
            <w:tcW w:w="4752" w:type="dxa"/>
            <w:vAlign w:val="center"/>
            <w:hideMark/>
          </w:tcPr>
          <w:p w14:paraId="36097356" w14:textId="4F3DE8E4"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Nhập 20 ký tự vào</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Mật khẩu có tồn tại</w:t>
            </w:r>
            <w:r w:rsidR="00263003">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trong DB</w:t>
            </w:r>
            <w:r w:rsidRPr="001F4587">
              <w:rPr>
                <w:rFonts w:eastAsia="Times New Roman" w:cs="Times New Roman"/>
                <w:color w:val="000000" w:themeColor="text1"/>
                <w:kern w:val="0"/>
                <w:sz w:val="28"/>
                <w:szCs w:val="28"/>
                <w14:ligatures w14:val="none"/>
              </w:rPr>
              <w:br/>
              <w:t>2. Các thông tin khác</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được nhập hợp lệ</w:t>
            </w:r>
            <w:r w:rsidRPr="001F4587">
              <w:rPr>
                <w:rFonts w:eastAsia="Times New Roman" w:cs="Times New Roman"/>
                <w:color w:val="000000" w:themeColor="text1"/>
                <w:kern w:val="0"/>
                <w:sz w:val="28"/>
                <w:szCs w:val="28"/>
                <w14:ligatures w14:val="none"/>
              </w:rPr>
              <w:br/>
              <w:t>3. Click button "Đăng</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p>
        </w:tc>
        <w:tc>
          <w:tcPr>
            <w:tcW w:w="1995" w:type="dxa"/>
            <w:vAlign w:val="center"/>
            <w:hideMark/>
          </w:tcPr>
          <w:p w14:paraId="239A6C1B" w14:textId="5B5610ED"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Đăng nhập thành công</w:t>
            </w:r>
            <w:r w:rsidRPr="001F4587">
              <w:rPr>
                <w:rFonts w:eastAsia="Times New Roman" w:cs="Times New Roman"/>
                <w:color w:val="000000" w:themeColor="text1"/>
                <w:kern w:val="0"/>
                <w:sz w:val="28"/>
                <w:szCs w:val="28"/>
                <w14:ligatures w14:val="none"/>
              </w:rPr>
              <w:br/>
              <w:t>hiển thị màn hình trang chủ</w:t>
            </w:r>
          </w:p>
        </w:tc>
      </w:tr>
      <w:tr w:rsidR="009810E4" w:rsidRPr="001F4587" w14:paraId="23C966D6" w14:textId="77777777" w:rsidTr="00263003">
        <w:trPr>
          <w:jc w:val="center"/>
        </w:trPr>
        <w:tc>
          <w:tcPr>
            <w:tcW w:w="1170" w:type="dxa"/>
            <w:vAlign w:val="center"/>
            <w:hideMark/>
          </w:tcPr>
          <w:p w14:paraId="7A506559" w14:textId="16B5C67B" w:rsidR="001E7E6E" w:rsidRPr="001F4587" w:rsidRDefault="009810E4" w:rsidP="00320CFA">
            <w:pPr>
              <w:spacing w:after="0" w:line="360" w:lineRule="auto"/>
              <w:jc w:val="center"/>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t>14</w:t>
            </w:r>
          </w:p>
        </w:tc>
        <w:tc>
          <w:tcPr>
            <w:tcW w:w="2110" w:type="dxa"/>
            <w:vAlign w:val="center"/>
            <w:hideMark/>
          </w:tcPr>
          <w:p w14:paraId="794CF732" w14:textId="0EDDB34B"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nhập &gt; 20</w:t>
            </w:r>
            <w:r w:rsidR="00E36E5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ký tự vào Mật khẩu</w:t>
            </w:r>
          </w:p>
        </w:tc>
        <w:tc>
          <w:tcPr>
            <w:tcW w:w="4752" w:type="dxa"/>
            <w:vAlign w:val="center"/>
            <w:hideMark/>
          </w:tcPr>
          <w:p w14:paraId="18B440B6" w14:textId="77777777"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1. Nhập 21 ký tự vào</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Mật khẩu</w:t>
            </w:r>
            <w:r w:rsidRPr="001F4587">
              <w:rPr>
                <w:rFonts w:eastAsia="Times New Roman" w:cs="Times New Roman"/>
                <w:color w:val="000000" w:themeColor="text1"/>
                <w:kern w:val="0"/>
                <w:sz w:val="28"/>
                <w:szCs w:val="28"/>
                <w14:ligatures w14:val="none"/>
              </w:rPr>
              <w:br/>
              <w:t>2. Các thông tin khác</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được nhập hợp lệ</w:t>
            </w:r>
            <w:r w:rsidRPr="001F4587">
              <w:rPr>
                <w:rFonts w:eastAsia="Times New Roman" w:cs="Times New Roman"/>
                <w:color w:val="000000" w:themeColor="text1"/>
                <w:kern w:val="0"/>
                <w:sz w:val="28"/>
                <w:szCs w:val="28"/>
                <w14:ligatures w14:val="none"/>
              </w:rPr>
              <w:br/>
              <w:t>3. Click button "Đăng</w:t>
            </w:r>
            <w:r w:rsidR="007A5090"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nhập"</w:t>
            </w:r>
          </w:p>
        </w:tc>
        <w:tc>
          <w:tcPr>
            <w:tcW w:w="1995" w:type="dxa"/>
            <w:vAlign w:val="center"/>
            <w:hideMark/>
          </w:tcPr>
          <w:p w14:paraId="56235038" w14:textId="08ADC3D5"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 xml:space="preserve"> Hiển thị message 'Mật</w:t>
            </w:r>
            <w:r w:rsidRPr="001F4587">
              <w:rPr>
                <w:rFonts w:eastAsia="Times New Roman" w:cs="Times New Roman"/>
                <w:color w:val="000000" w:themeColor="text1"/>
                <w:kern w:val="0"/>
                <w:sz w:val="28"/>
                <w:szCs w:val="28"/>
                <w14:ligatures w14:val="none"/>
              </w:rPr>
              <w:br/>
              <w:t>khẩu không được nhiều hơn</w:t>
            </w:r>
            <w:r w:rsidRPr="001F4587">
              <w:rPr>
                <w:rFonts w:eastAsia="Times New Roman" w:cs="Times New Roman"/>
                <w:color w:val="000000" w:themeColor="text1"/>
                <w:kern w:val="0"/>
                <w:sz w:val="28"/>
                <w:szCs w:val="28"/>
                <w14:ligatures w14:val="none"/>
              </w:rPr>
              <w:br/>
            </w:r>
            <w:r w:rsidR="007A5090" w:rsidRPr="001F4587">
              <w:rPr>
                <w:rFonts w:eastAsia="Times New Roman" w:cs="Times New Roman"/>
                <w:color w:val="000000" w:themeColor="text1"/>
                <w:kern w:val="0"/>
                <w:sz w:val="28"/>
                <w:szCs w:val="28"/>
                <w14:ligatures w14:val="none"/>
              </w:rPr>
              <w:t>20 kí tự</w:t>
            </w:r>
          </w:p>
        </w:tc>
      </w:tr>
      <w:tr w:rsidR="009810E4" w:rsidRPr="001F4587" w14:paraId="743AE4E0" w14:textId="77777777" w:rsidTr="00263003">
        <w:trPr>
          <w:jc w:val="center"/>
        </w:trPr>
        <w:tc>
          <w:tcPr>
            <w:tcW w:w="1170" w:type="dxa"/>
            <w:vAlign w:val="center"/>
            <w:hideMark/>
          </w:tcPr>
          <w:p w14:paraId="007AE834" w14:textId="2E6255CB" w:rsidR="001E7E6E" w:rsidRPr="001F4587" w:rsidRDefault="009810E4" w:rsidP="00320CFA">
            <w:pPr>
              <w:spacing w:after="0" w:line="360" w:lineRule="auto"/>
              <w:jc w:val="center"/>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t>15</w:t>
            </w:r>
          </w:p>
        </w:tc>
        <w:tc>
          <w:tcPr>
            <w:tcW w:w="2110" w:type="dxa"/>
            <w:vAlign w:val="center"/>
            <w:hideMark/>
          </w:tcPr>
          <w:p w14:paraId="062AB8CF" w14:textId="77777777"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Kiểm tra mã hóa</w:t>
            </w:r>
            <w:r w:rsidR="00C4094B" w:rsidRPr="001F4587">
              <w:rPr>
                <w:rFonts w:eastAsia="Times New Roman" w:cs="Times New Roman"/>
                <w:color w:val="000000" w:themeColor="text1"/>
                <w:kern w:val="0"/>
                <w:sz w:val="28"/>
                <w:szCs w:val="28"/>
                <w14:ligatures w14:val="none"/>
              </w:rPr>
              <w:t xml:space="preserve"> </w:t>
            </w:r>
            <w:r w:rsidRPr="001F4587">
              <w:rPr>
                <w:rFonts w:eastAsia="Times New Roman" w:cs="Times New Roman"/>
                <w:color w:val="000000" w:themeColor="text1"/>
                <w:kern w:val="0"/>
                <w:sz w:val="28"/>
                <w:szCs w:val="28"/>
                <w14:ligatures w14:val="none"/>
              </w:rPr>
              <w:t>Mật khẩu</w:t>
            </w:r>
          </w:p>
        </w:tc>
        <w:tc>
          <w:tcPr>
            <w:tcW w:w="4752" w:type="dxa"/>
            <w:vAlign w:val="center"/>
            <w:hideMark/>
          </w:tcPr>
          <w:p w14:paraId="30008D3B" w14:textId="0A45E6E6" w:rsidR="001E7E6E" w:rsidRPr="001F4587" w:rsidRDefault="00880A9B" w:rsidP="00320CFA">
            <w:pPr>
              <w:spacing w:after="0" w:line="360" w:lineRule="auto"/>
              <w:jc w:val="left"/>
              <w:rPr>
                <w:rFonts w:eastAsia="Times New Roman" w:cs="Times New Roman"/>
                <w:color w:val="000000" w:themeColor="text1"/>
                <w:kern w:val="0"/>
                <w:sz w:val="28"/>
                <w:szCs w:val="28"/>
                <w14:ligatures w14:val="none"/>
              </w:rPr>
            </w:pPr>
            <w:r>
              <w:rPr>
                <w:rFonts w:eastAsia="Times New Roman" w:cs="Times New Roman"/>
                <w:color w:val="000000" w:themeColor="text1"/>
                <w:kern w:val="0"/>
                <w:sz w:val="28"/>
                <w:szCs w:val="28"/>
                <w14:ligatures w14:val="none"/>
              </w:rPr>
              <w:t xml:space="preserve"> Nhập Mật khẩu hợp </w:t>
            </w:r>
            <w:r w:rsidR="001E7E6E" w:rsidRPr="001F4587">
              <w:rPr>
                <w:rFonts w:eastAsia="Times New Roman" w:cs="Times New Roman"/>
                <w:color w:val="000000" w:themeColor="text1"/>
                <w:kern w:val="0"/>
                <w:sz w:val="28"/>
                <w:szCs w:val="28"/>
                <w14:ligatures w14:val="none"/>
              </w:rPr>
              <w:t>lệ có trong DB</w:t>
            </w:r>
          </w:p>
        </w:tc>
        <w:tc>
          <w:tcPr>
            <w:tcW w:w="1995" w:type="dxa"/>
            <w:vAlign w:val="center"/>
            <w:hideMark/>
          </w:tcPr>
          <w:p w14:paraId="2036DFF8" w14:textId="3A135162" w:rsidR="001E7E6E" w:rsidRPr="001F4587" w:rsidRDefault="001E7E6E" w:rsidP="00320CFA">
            <w:pPr>
              <w:spacing w:after="0" w:line="360" w:lineRule="auto"/>
              <w:jc w:val="left"/>
              <w:rPr>
                <w:rFonts w:eastAsia="Times New Roman" w:cs="Times New Roman"/>
                <w:color w:val="000000" w:themeColor="text1"/>
                <w:kern w:val="0"/>
                <w:sz w:val="28"/>
                <w:szCs w:val="28"/>
                <w14:ligatures w14:val="none"/>
              </w:rPr>
            </w:pPr>
            <w:r w:rsidRPr="001F4587">
              <w:rPr>
                <w:rFonts w:eastAsia="Times New Roman" w:cs="Times New Roman"/>
                <w:color w:val="000000" w:themeColor="text1"/>
                <w:kern w:val="0"/>
                <w:sz w:val="28"/>
                <w:szCs w:val="28"/>
                <w14:ligatures w14:val="none"/>
              </w:rPr>
              <w:t>Mật khẩu hiển thị dưới</w:t>
            </w:r>
            <w:r w:rsidRPr="001F4587">
              <w:rPr>
                <w:rFonts w:eastAsia="Times New Roman" w:cs="Times New Roman"/>
                <w:color w:val="000000" w:themeColor="text1"/>
                <w:kern w:val="0"/>
                <w:sz w:val="28"/>
                <w:szCs w:val="28"/>
                <w14:ligatures w14:val="none"/>
              </w:rPr>
              <w:br/>
              <w:t>dạng mã hóa ******</w:t>
            </w:r>
          </w:p>
        </w:tc>
      </w:tr>
    </w:tbl>
    <w:p w14:paraId="151C42C8" w14:textId="77777777" w:rsidR="00263003" w:rsidRPr="00263003" w:rsidRDefault="00263003" w:rsidP="009E33B3">
      <w:pPr>
        <w:spacing w:line="360" w:lineRule="auto"/>
        <w:jc w:val="left"/>
        <w:rPr>
          <w:rStyle w:val="fontstyle01"/>
          <w:color w:val="000000" w:themeColor="text1"/>
          <w:sz w:val="8"/>
        </w:rPr>
      </w:pPr>
    </w:p>
    <w:p w14:paraId="2AC4701F" w14:textId="77777777" w:rsidR="00320CFA" w:rsidRPr="00320CFA" w:rsidRDefault="00320CFA" w:rsidP="009E33B3">
      <w:pPr>
        <w:spacing w:line="360" w:lineRule="auto"/>
        <w:jc w:val="left"/>
        <w:rPr>
          <w:rStyle w:val="fontstyle01"/>
          <w:color w:val="000000" w:themeColor="text1"/>
          <w:sz w:val="2"/>
        </w:rPr>
      </w:pPr>
    </w:p>
    <w:p w14:paraId="794A1FFC" w14:textId="0A3C6E44" w:rsidR="00C4094B" w:rsidRPr="001F4587" w:rsidRDefault="00C4094B" w:rsidP="009E33B3">
      <w:pPr>
        <w:spacing w:line="360" w:lineRule="auto"/>
        <w:jc w:val="left"/>
        <w:rPr>
          <w:rFonts w:cs="Times New Roman"/>
          <w:iCs/>
          <w:color w:val="000000" w:themeColor="text1"/>
          <w:sz w:val="28"/>
          <w:szCs w:val="28"/>
        </w:rPr>
      </w:pPr>
      <w:r w:rsidRPr="001F4587">
        <w:rPr>
          <w:rStyle w:val="fontstyle01"/>
          <w:color w:val="000000" w:themeColor="text1"/>
        </w:rPr>
        <w:t>Test case cho chức năng đăng ký</w:t>
      </w:r>
    </w:p>
    <w:tbl>
      <w:tblPr>
        <w:tblStyle w:val="TableGrid"/>
        <w:tblW w:w="9606" w:type="dxa"/>
        <w:jc w:val="center"/>
        <w:tblLook w:val="04A0" w:firstRow="1" w:lastRow="0" w:firstColumn="1" w:lastColumn="0" w:noHBand="0" w:noVBand="1"/>
      </w:tblPr>
      <w:tblGrid>
        <w:gridCol w:w="1668"/>
        <w:gridCol w:w="1842"/>
        <w:gridCol w:w="3261"/>
        <w:gridCol w:w="2835"/>
      </w:tblGrid>
      <w:tr w:rsidR="00C4094B" w:rsidRPr="001F4587" w14:paraId="45B04082" w14:textId="77777777" w:rsidTr="00E36E57">
        <w:trPr>
          <w:trHeight w:val="20"/>
          <w:jc w:val="center"/>
        </w:trPr>
        <w:tc>
          <w:tcPr>
            <w:tcW w:w="1668" w:type="dxa"/>
            <w:vAlign w:val="center"/>
            <w:hideMark/>
          </w:tcPr>
          <w:p w14:paraId="2BBA0D92" w14:textId="3B5D2DAE" w:rsidR="00C4094B" w:rsidRPr="001F4587" w:rsidRDefault="00C4094B" w:rsidP="00320CFA">
            <w:pPr>
              <w:spacing w:line="360" w:lineRule="auto"/>
              <w:jc w:val="center"/>
              <w:rPr>
                <w:rFonts w:cs="Times New Roman"/>
                <w:color w:val="000000" w:themeColor="text1"/>
                <w:sz w:val="28"/>
                <w:szCs w:val="28"/>
              </w:rPr>
            </w:pPr>
            <w:r w:rsidRPr="001F4587">
              <w:rPr>
                <w:rStyle w:val="fontstyle01"/>
                <w:color w:val="000000" w:themeColor="text1"/>
              </w:rPr>
              <w:t>ID</w:t>
            </w:r>
          </w:p>
        </w:tc>
        <w:tc>
          <w:tcPr>
            <w:tcW w:w="1842" w:type="dxa"/>
            <w:vAlign w:val="center"/>
            <w:hideMark/>
          </w:tcPr>
          <w:p w14:paraId="1BA759CE" w14:textId="782E0ADC" w:rsidR="00C4094B" w:rsidRPr="001F4587" w:rsidRDefault="00C4094B" w:rsidP="00320CFA">
            <w:pPr>
              <w:spacing w:line="360" w:lineRule="auto"/>
              <w:jc w:val="center"/>
              <w:rPr>
                <w:rFonts w:cs="Times New Roman"/>
                <w:color w:val="000000" w:themeColor="text1"/>
                <w:sz w:val="28"/>
                <w:szCs w:val="28"/>
              </w:rPr>
            </w:pPr>
            <w:r w:rsidRPr="001F4587">
              <w:rPr>
                <w:rStyle w:val="fontstyle01"/>
                <w:color w:val="000000" w:themeColor="text1"/>
              </w:rPr>
              <w:t>Mục đích kiểm</w:t>
            </w:r>
            <w:r w:rsidR="00315355">
              <w:rPr>
                <w:rStyle w:val="fontstyle01"/>
                <w:color w:val="000000" w:themeColor="text1"/>
              </w:rPr>
              <w:t xml:space="preserve"> </w:t>
            </w:r>
            <w:r w:rsidRPr="001F4587">
              <w:rPr>
                <w:rStyle w:val="fontstyle01"/>
                <w:color w:val="000000" w:themeColor="text1"/>
              </w:rPr>
              <w:t>thử</w:t>
            </w:r>
          </w:p>
        </w:tc>
        <w:tc>
          <w:tcPr>
            <w:tcW w:w="3261" w:type="dxa"/>
            <w:vAlign w:val="center"/>
            <w:hideMark/>
          </w:tcPr>
          <w:p w14:paraId="7E2CFD69" w14:textId="00AE509F" w:rsidR="00C4094B" w:rsidRPr="001F4587" w:rsidRDefault="00C4094B" w:rsidP="00320CFA">
            <w:pPr>
              <w:spacing w:line="360" w:lineRule="auto"/>
              <w:jc w:val="center"/>
              <w:rPr>
                <w:rFonts w:cs="Times New Roman"/>
                <w:color w:val="000000" w:themeColor="text1"/>
                <w:sz w:val="28"/>
                <w:szCs w:val="28"/>
              </w:rPr>
            </w:pPr>
            <w:r w:rsidRPr="001F4587">
              <w:rPr>
                <w:rStyle w:val="fontstyle01"/>
                <w:color w:val="000000" w:themeColor="text1"/>
              </w:rPr>
              <w:t>Các bước thực hiện</w:t>
            </w:r>
          </w:p>
        </w:tc>
        <w:tc>
          <w:tcPr>
            <w:tcW w:w="2835" w:type="dxa"/>
            <w:vAlign w:val="center"/>
            <w:hideMark/>
          </w:tcPr>
          <w:p w14:paraId="1F02B396" w14:textId="77777777" w:rsidR="00C4094B" w:rsidRPr="001F4587" w:rsidRDefault="00C4094B" w:rsidP="00320CFA">
            <w:pPr>
              <w:spacing w:line="360" w:lineRule="auto"/>
              <w:jc w:val="center"/>
              <w:rPr>
                <w:rFonts w:cs="Times New Roman"/>
                <w:color w:val="000000" w:themeColor="text1"/>
                <w:sz w:val="28"/>
                <w:szCs w:val="28"/>
              </w:rPr>
            </w:pPr>
            <w:r w:rsidRPr="001F4587">
              <w:rPr>
                <w:rStyle w:val="fontstyle01"/>
                <w:color w:val="000000" w:themeColor="text1"/>
              </w:rPr>
              <w:t>Kết quả mong muốn</w:t>
            </w:r>
          </w:p>
        </w:tc>
      </w:tr>
      <w:tr w:rsidR="00C4094B" w:rsidRPr="001F4587" w14:paraId="4E775E31" w14:textId="77777777" w:rsidTr="00E36E57">
        <w:trPr>
          <w:trHeight w:val="20"/>
          <w:jc w:val="center"/>
        </w:trPr>
        <w:tc>
          <w:tcPr>
            <w:tcW w:w="1668" w:type="dxa"/>
            <w:vAlign w:val="center"/>
            <w:hideMark/>
          </w:tcPr>
          <w:p w14:paraId="15A78BDA" w14:textId="77777777" w:rsidR="00C4094B" w:rsidRPr="001F4587" w:rsidRDefault="00C4094B" w:rsidP="00320CFA">
            <w:pPr>
              <w:spacing w:line="360" w:lineRule="auto"/>
              <w:jc w:val="center"/>
              <w:rPr>
                <w:rFonts w:cs="Times New Roman"/>
                <w:color w:val="000000" w:themeColor="text1"/>
                <w:sz w:val="28"/>
                <w:szCs w:val="28"/>
              </w:rPr>
            </w:pPr>
            <w:r w:rsidRPr="001F4587">
              <w:rPr>
                <w:rStyle w:val="fontstyle01"/>
                <w:color w:val="000000" w:themeColor="text1"/>
              </w:rPr>
              <w:t>Phần giao diện</w:t>
            </w:r>
          </w:p>
        </w:tc>
        <w:tc>
          <w:tcPr>
            <w:tcW w:w="1842" w:type="dxa"/>
            <w:hideMark/>
          </w:tcPr>
          <w:p w14:paraId="57ACEEC1" w14:textId="77777777" w:rsidR="00C4094B" w:rsidRPr="001F4587" w:rsidRDefault="00C4094B" w:rsidP="00320CFA">
            <w:pPr>
              <w:spacing w:line="360" w:lineRule="auto"/>
              <w:rPr>
                <w:rFonts w:cs="Times New Roman"/>
                <w:color w:val="000000" w:themeColor="text1"/>
                <w:sz w:val="28"/>
                <w:szCs w:val="28"/>
              </w:rPr>
            </w:pPr>
          </w:p>
        </w:tc>
        <w:tc>
          <w:tcPr>
            <w:tcW w:w="3261" w:type="dxa"/>
            <w:hideMark/>
          </w:tcPr>
          <w:p w14:paraId="205043AC" w14:textId="77777777" w:rsidR="00C4094B" w:rsidRPr="001F4587" w:rsidRDefault="00C4094B" w:rsidP="00320CFA">
            <w:pPr>
              <w:spacing w:line="360" w:lineRule="auto"/>
              <w:rPr>
                <w:rFonts w:cs="Times New Roman"/>
                <w:color w:val="000000" w:themeColor="text1"/>
                <w:sz w:val="28"/>
                <w:szCs w:val="28"/>
              </w:rPr>
            </w:pPr>
          </w:p>
        </w:tc>
        <w:tc>
          <w:tcPr>
            <w:tcW w:w="2835" w:type="dxa"/>
            <w:hideMark/>
          </w:tcPr>
          <w:p w14:paraId="4240E3FE" w14:textId="77777777" w:rsidR="00C4094B" w:rsidRPr="001F4587" w:rsidRDefault="00C4094B" w:rsidP="00320CFA">
            <w:pPr>
              <w:spacing w:line="360" w:lineRule="auto"/>
              <w:rPr>
                <w:rFonts w:cs="Times New Roman"/>
                <w:color w:val="000000" w:themeColor="text1"/>
                <w:sz w:val="28"/>
                <w:szCs w:val="28"/>
              </w:rPr>
            </w:pPr>
          </w:p>
        </w:tc>
      </w:tr>
      <w:tr w:rsidR="00C4094B" w:rsidRPr="001F4587" w14:paraId="0453F781" w14:textId="77777777" w:rsidTr="00E36E57">
        <w:trPr>
          <w:trHeight w:val="1862"/>
          <w:jc w:val="center"/>
        </w:trPr>
        <w:tc>
          <w:tcPr>
            <w:tcW w:w="1668" w:type="dxa"/>
            <w:vAlign w:val="center"/>
            <w:hideMark/>
          </w:tcPr>
          <w:p w14:paraId="54654C40" w14:textId="62E86835" w:rsidR="00C4094B" w:rsidRPr="001F4587" w:rsidRDefault="00C4094B" w:rsidP="00320CFA">
            <w:pPr>
              <w:spacing w:line="360" w:lineRule="auto"/>
              <w:jc w:val="center"/>
              <w:rPr>
                <w:rFonts w:cs="Times New Roman"/>
                <w:color w:val="000000" w:themeColor="text1"/>
                <w:sz w:val="28"/>
                <w:szCs w:val="28"/>
              </w:rPr>
            </w:pPr>
            <w:r w:rsidRPr="001F4587">
              <w:rPr>
                <w:rStyle w:val="fontstyle31"/>
                <w:color w:val="000000" w:themeColor="text1"/>
              </w:rPr>
              <w:t>1</w:t>
            </w:r>
          </w:p>
        </w:tc>
        <w:tc>
          <w:tcPr>
            <w:tcW w:w="1842" w:type="dxa"/>
            <w:hideMark/>
          </w:tcPr>
          <w:p w14:paraId="4D2B13E8" w14:textId="77777777" w:rsidR="00C4094B" w:rsidRPr="001F4587" w:rsidRDefault="00C4094B" w:rsidP="00320CFA">
            <w:pPr>
              <w:spacing w:line="360" w:lineRule="auto"/>
              <w:rPr>
                <w:rFonts w:cs="Times New Roman"/>
                <w:color w:val="000000" w:themeColor="text1"/>
                <w:sz w:val="28"/>
                <w:szCs w:val="28"/>
              </w:rPr>
            </w:pPr>
            <w:r w:rsidRPr="001F4587">
              <w:rPr>
                <w:rStyle w:val="fontstyle31"/>
                <w:color w:val="000000" w:themeColor="text1"/>
              </w:rPr>
              <w:t>Kiểm tra giao diện</w:t>
            </w:r>
            <w:r w:rsidRPr="001F4587">
              <w:rPr>
                <w:rFonts w:cs="Times New Roman"/>
                <w:color w:val="000000" w:themeColor="text1"/>
                <w:sz w:val="28"/>
                <w:szCs w:val="28"/>
              </w:rPr>
              <w:t xml:space="preserve"> </w:t>
            </w:r>
            <w:r w:rsidRPr="001F4587">
              <w:rPr>
                <w:rStyle w:val="fontstyle31"/>
                <w:color w:val="000000" w:themeColor="text1"/>
              </w:rPr>
              <w:t>màn hình Đăng ký</w:t>
            </w:r>
          </w:p>
        </w:tc>
        <w:tc>
          <w:tcPr>
            <w:tcW w:w="3261" w:type="dxa"/>
            <w:hideMark/>
          </w:tcPr>
          <w:p w14:paraId="1D818826" w14:textId="77777777" w:rsidR="00C4094B" w:rsidRDefault="00C4094B" w:rsidP="00320CFA">
            <w:pPr>
              <w:spacing w:line="360" w:lineRule="auto"/>
              <w:jc w:val="left"/>
              <w:rPr>
                <w:rFonts w:cs="Times New Roman"/>
                <w:color w:val="000000" w:themeColor="text1"/>
                <w:sz w:val="28"/>
                <w:szCs w:val="28"/>
              </w:rPr>
            </w:pPr>
            <w:r w:rsidRPr="001F4587">
              <w:rPr>
                <w:rStyle w:val="fontstyle31"/>
                <w:color w:val="000000" w:themeColor="text1"/>
              </w:rPr>
              <w:t xml:space="preserve">1. </w:t>
            </w:r>
            <w:r w:rsidRPr="001F4587">
              <w:rPr>
                <w:rFonts w:cs="Times New Roman"/>
                <w:color w:val="000000" w:themeColor="text1"/>
                <w:sz w:val="28"/>
                <w:szCs w:val="28"/>
              </w:rPr>
              <w:t>Kiểm tra title của màn hình</w:t>
            </w:r>
          </w:p>
          <w:p w14:paraId="08A79143" w14:textId="6B24FC39" w:rsidR="00D33D6E" w:rsidRPr="001F4587" w:rsidRDefault="00D33D6E" w:rsidP="00320CFA">
            <w:pPr>
              <w:spacing w:line="360" w:lineRule="auto"/>
              <w:jc w:val="left"/>
              <w:rPr>
                <w:rFonts w:cs="Times New Roman"/>
                <w:color w:val="000000" w:themeColor="text1"/>
                <w:sz w:val="28"/>
                <w:szCs w:val="28"/>
              </w:rPr>
            </w:pPr>
            <w:r w:rsidRPr="001F4587">
              <w:rPr>
                <w:rStyle w:val="fontstyle31"/>
                <w:color w:val="000000" w:themeColor="text1"/>
              </w:rPr>
              <w:t>2. Kiểm tra sự đầy đủ của</w:t>
            </w:r>
            <w:r w:rsidRPr="001F4587">
              <w:rPr>
                <w:rFonts w:cs="Times New Roman"/>
                <w:color w:val="000000" w:themeColor="text1"/>
                <w:sz w:val="28"/>
                <w:szCs w:val="28"/>
              </w:rPr>
              <w:br/>
            </w:r>
            <w:r w:rsidRPr="001F4587">
              <w:rPr>
                <w:rStyle w:val="fontstyle31"/>
                <w:color w:val="000000" w:themeColor="text1"/>
              </w:rPr>
              <w:t>các trường thông tin trên</w:t>
            </w:r>
            <w:r w:rsidRPr="001F4587">
              <w:rPr>
                <w:rFonts w:cs="Times New Roman"/>
                <w:color w:val="000000" w:themeColor="text1"/>
                <w:sz w:val="28"/>
                <w:szCs w:val="28"/>
              </w:rPr>
              <w:br/>
            </w:r>
            <w:r w:rsidRPr="001F4587">
              <w:rPr>
                <w:rStyle w:val="fontstyle31"/>
                <w:color w:val="000000" w:themeColor="text1"/>
              </w:rPr>
              <w:t>màn hình</w:t>
            </w:r>
          </w:p>
        </w:tc>
        <w:tc>
          <w:tcPr>
            <w:tcW w:w="2835" w:type="dxa"/>
            <w:hideMark/>
          </w:tcPr>
          <w:p w14:paraId="5C9A466F" w14:textId="77777777" w:rsidR="00C4094B" w:rsidRDefault="00C4094B" w:rsidP="00320CFA">
            <w:pPr>
              <w:spacing w:line="360" w:lineRule="auto"/>
              <w:jc w:val="left"/>
              <w:rPr>
                <w:rStyle w:val="fontstyle31"/>
                <w:color w:val="000000" w:themeColor="text1"/>
              </w:rPr>
            </w:pPr>
            <w:r w:rsidRPr="001F4587">
              <w:rPr>
                <w:rStyle w:val="fontstyle31"/>
                <w:color w:val="000000" w:themeColor="text1"/>
              </w:rPr>
              <w:t>1. Màn hình với đầy đủ</w:t>
            </w:r>
            <w:r w:rsidR="00DC147B" w:rsidRPr="001F4587">
              <w:rPr>
                <w:rStyle w:val="fontstyle31"/>
                <w:color w:val="000000" w:themeColor="text1"/>
              </w:rPr>
              <w:t xml:space="preserve"> </w:t>
            </w:r>
            <w:r w:rsidR="00D33D6E">
              <w:rPr>
                <w:rStyle w:val="fontstyle31"/>
                <w:color w:val="000000" w:themeColor="text1"/>
              </w:rPr>
              <w:t>thông tin như Prototyp</w:t>
            </w:r>
          </w:p>
          <w:p w14:paraId="6CE41377" w14:textId="77777777" w:rsidR="00D33D6E" w:rsidRPr="001F4587" w:rsidRDefault="00D33D6E" w:rsidP="00320CFA">
            <w:pPr>
              <w:spacing w:line="360" w:lineRule="auto"/>
              <w:jc w:val="left"/>
              <w:rPr>
                <w:rStyle w:val="fontstyle31"/>
                <w:color w:val="000000" w:themeColor="text1"/>
              </w:rPr>
            </w:pPr>
            <w:r w:rsidRPr="001F4587">
              <w:rPr>
                <w:rStyle w:val="fontstyle31"/>
                <w:color w:val="000000" w:themeColor="text1"/>
              </w:rPr>
              <w:t>2. Giá trị hiển thị của các</w:t>
            </w:r>
            <w:r w:rsidRPr="001F4587">
              <w:rPr>
                <w:rFonts w:cs="Times New Roman"/>
                <w:color w:val="000000" w:themeColor="text1"/>
                <w:sz w:val="28"/>
                <w:szCs w:val="28"/>
              </w:rPr>
              <w:t xml:space="preserve"> </w:t>
            </w:r>
            <w:r w:rsidRPr="001F4587">
              <w:rPr>
                <w:rStyle w:val="fontstyle31"/>
                <w:color w:val="000000" w:themeColor="text1"/>
              </w:rPr>
              <w:t>trường như sau:</w:t>
            </w:r>
            <w:r w:rsidRPr="001F4587">
              <w:rPr>
                <w:rFonts w:cs="Times New Roman"/>
                <w:color w:val="000000" w:themeColor="text1"/>
                <w:sz w:val="28"/>
                <w:szCs w:val="28"/>
              </w:rPr>
              <w:br/>
            </w:r>
            <w:r w:rsidRPr="001F4587">
              <w:rPr>
                <w:rStyle w:val="fontstyle31"/>
                <w:color w:val="000000" w:themeColor="text1"/>
              </w:rPr>
              <w:t>- Họ tên textbox</w:t>
            </w:r>
            <w:r w:rsidRPr="001F4587">
              <w:rPr>
                <w:rFonts w:cs="Times New Roman"/>
                <w:color w:val="000000" w:themeColor="text1"/>
                <w:sz w:val="28"/>
                <w:szCs w:val="28"/>
              </w:rPr>
              <w:br/>
              <w:t>- Số điện thoại textbox</w:t>
            </w:r>
            <w:r w:rsidRPr="001F4587">
              <w:rPr>
                <w:rFonts w:cs="Times New Roman"/>
                <w:color w:val="000000" w:themeColor="text1"/>
                <w:sz w:val="28"/>
                <w:szCs w:val="28"/>
              </w:rPr>
              <w:br/>
            </w:r>
            <w:r w:rsidRPr="001F4587">
              <w:rPr>
                <w:rStyle w:val="fontstyle31"/>
                <w:color w:val="000000" w:themeColor="text1"/>
              </w:rPr>
              <w:t>- Email textbox</w:t>
            </w:r>
          </w:p>
          <w:p w14:paraId="04CBAB81" w14:textId="77777777" w:rsidR="00D33D6E" w:rsidRPr="001F4587" w:rsidRDefault="00D33D6E" w:rsidP="00320CFA">
            <w:pPr>
              <w:spacing w:line="360" w:lineRule="auto"/>
              <w:jc w:val="left"/>
              <w:rPr>
                <w:rStyle w:val="fontstyle31"/>
                <w:color w:val="000000" w:themeColor="text1"/>
              </w:rPr>
            </w:pPr>
            <w:r w:rsidRPr="001F4587">
              <w:rPr>
                <w:rStyle w:val="fontstyle31"/>
                <w:color w:val="000000" w:themeColor="text1"/>
              </w:rPr>
              <w:t>- Địa chỉ textbox</w:t>
            </w:r>
            <w:r w:rsidRPr="001F4587">
              <w:rPr>
                <w:rFonts w:cs="Times New Roman"/>
                <w:color w:val="000000" w:themeColor="text1"/>
                <w:sz w:val="28"/>
                <w:szCs w:val="28"/>
              </w:rPr>
              <w:br/>
            </w:r>
            <w:r w:rsidRPr="001F4587">
              <w:rPr>
                <w:rStyle w:val="fontstyle31"/>
                <w:color w:val="000000" w:themeColor="text1"/>
              </w:rPr>
              <w:t>- Mật khẩu textbox</w:t>
            </w:r>
          </w:p>
          <w:p w14:paraId="1F7C72FC" w14:textId="147F1D4D" w:rsidR="00D33D6E" w:rsidRPr="001F4587" w:rsidRDefault="00D33D6E" w:rsidP="00320CFA">
            <w:pPr>
              <w:spacing w:line="360" w:lineRule="auto"/>
              <w:jc w:val="left"/>
              <w:rPr>
                <w:rFonts w:cs="Times New Roman"/>
                <w:color w:val="000000" w:themeColor="text1"/>
                <w:sz w:val="28"/>
                <w:szCs w:val="28"/>
              </w:rPr>
            </w:pPr>
            <w:r w:rsidRPr="001F4587">
              <w:rPr>
                <w:rStyle w:val="fontstyle31"/>
                <w:color w:val="000000" w:themeColor="text1"/>
              </w:rPr>
              <w:lastRenderedPageBreak/>
              <w:t>- Nhập lại mật khẩu textbox</w:t>
            </w:r>
            <w:r w:rsidRPr="001F4587">
              <w:rPr>
                <w:rFonts w:cs="Times New Roman"/>
                <w:color w:val="000000" w:themeColor="text1"/>
                <w:sz w:val="28"/>
                <w:szCs w:val="28"/>
              </w:rPr>
              <w:br/>
            </w:r>
            <w:r w:rsidRPr="001F4587">
              <w:rPr>
                <w:rStyle w:val="fontstyle31"/>
                <w:color w:val="000000" w:themeColor="text1"/>
              </w:rPr>
              <w:t xml:space="preserve">- Button Đăng ký </w:t>
            </w:r>
          </w:p>
        </w:tc>
      </w:tr>
      <w:tr w:rsidR="00531331" w:rsidRPr="001F4587" w14:paraId="7A6A6311" w14:textId="77777777" w:rsidTr="00E36E57">
        <w:trPr>
          <w:trHeight w:val="20"/>
          <w:jc w:val="center"/>
        </w:trPr>
        <w:tc>
          <w:tcPr>
            <w:tcW w:w="1668" w:type="dxa"/>
            <w:vAlign w:val="center"/>
          </w:tcPr>
          <w:p w14:paraId="3B008802" w14:textId="5E676ACD" w:rsidR="00531331" w:rsidRPr="001F4587" w:rsidRDefault="00531331" w:rsidP="00320CFA">
            <w:pPr>
              <w:spacing w:line="360" w:lineRule="auto"/>
              <w:jc w:val="center"/>
              <w:rPr>
                <w:rStyle w:val="fontstyle01"/>
                <w:color w:val="000000" w:themeColor="text1"/>
              </w:rPr>
            </w:pPr>
            <w:r>
              <w:rPr>
                <w:rStyle w:val="fontstyle01"/>
                <w:color w:val="000000" w:themeColor="text1"/>
              </w:rPr>
              <w:lastRenderedPageBreak/>
              <w:t>Phần chức năng</w:t>
            </w:r>
          </w:p>
        </w:tc>
        <w:tc>
          <w:tcPr>
            <w:tcW w:w="1842" w:type="dxa"/>
          </w:tcPr>
          <w:p w14:paraId="1E6E7F48" w14:textId="77777777" w:rsidR="00531331" w:rsidRPr="001F4587" w:rsidRDefault="00531331" w:rsidP="00320CFA">
            <w:pPr>
              <w:spacing w:line="360" w:lineRule="auto"/>
              <w:jc w:val="left"/>
              <w:rPr>
                <w:rStyle w:val="fontstyle31"/>
                <w:color w:val="000000" w:themeColor="text1"/>
              </w:rPr>
            </w:pPr>
          </w:p>
        </w:tc>
        <w:tc>
          <w:tcPr>
            <w:tcW w:w="3261" w:type="dxa"/>
          </w:tcPr>
          <w:p w14:paraId="1015BCBC" w14:textId="77777777" w:rsidR="00531331" w:rsidRPr="001F4587" w:rsidRDefault="00531331" w:rsidP="00320CFA">
            <w:pPr>
              <w:spacing w:line="360" w:lineRule="auto"/>
              <w:jc w:val="left"/>
              <w:rPr>
                <w:rStyle w:val="fontstyle31"/>
                <w:color w:val="000000" w:themeColor="text1"/>
              </w:rPr>
            </w:pPr>
          </w:p>
        </w:tc>
        <w:tc>
          <w:tcPr>
            <w:tcW w:w="2835" w:type="dxa"/>
          </w:tcPr>
          <w:p w14:paraId="2CF62807" w14:textId="77777777" w:rsidR="00531331" w:rsidRPr="001F4587" w:rsidRDefault="00531331" w:rsidP="00320CFA">
            <w:pPr>
              <w:spacing w:line="360" w:lineRule="auto"/>
              <w:jc w:val="left"/>
              <w:rPr>
                <w:rStyle w:val="fontstyle31"/>
                <w:color w:val="000000" w:themeColor="text1"/>
              </w:rPr>
            </w:pPr>
          </w:p>
        </w:tc>
      </w:tr>
      <w:tr w:rsidR="00C4094B" w:rsidRPr="001F4587" w14:paraId="57621413" w14:textId="77777777" w:rsidTr="00E36E57">
        <w:trPr>
          <w:trHeight w:val="20"/>
          <w:jc w:val="center"/>
        </w:trPr>
        <w:tc>
          <w:tcPr>
            <w:tcW w:w="1668" w:type="dxa"/>
            <w:vAlign w:val="center"/>
          </w:tcPr>
          <w:p w14:paraId="6E9BA48B" w14:textId="77777777" w:rsidR="00C4094B" w:rsidRPr="001F4587" w:rsidRDefault="00C4094B" w:rsidP="00320CFA">
            <w:pPr>
              <w:spacing w:line="360" w:lineRule="auto"/>
              <w:jc w:val="center"/>
              <w:rPr>
                <w:rStyle w:val="fontstyle31"/>
                <w:color w:val="000000" w:themeColor="text1"/>
              </w:rPr>
            </w:pPr>
            <w:r w:rsidRPr="001F4587">
              <w:rPr>
                <w:rStyle w:val="fontstyle01"/>
                <w:color w:val="000000" w:themeColor="text1"/>
              </w:rPr>
              <w:t>Họ</w:t>
            </w:r>
            <w:r w:rsidR="00680847" w:rsidRPr="001F4587">
              <w:rPr>
                <w:rStyle w:val="fontstyle01"/>
                <w:color w:val="000000" w:themeColor="text1"/>
              </w:rPr>
              <w:t xml:space="preserve"> tên </w:t>
            </w:r>
            <w:r w:rsidRPr="001F4587">
              <w:rPr>
                <w:rStyle w:val="fontstyle01"/>
                <w:color w:val="000000" w:themeColor="text1"/>
              </w:rPr>
              <w:t>textbox</w:t>
            </w:r>
          </w:p>
        </w:tc>
        <w:tc>
          <w:tcPr>
            <w:tcW w:w="1842" w:type="dxa"/>
          </w:tcPr>
          <w:p w14:paraId="6404633A" w14:textId="77777777" w:rsidR="00C4094B" w:rsidRPr="001F4587" w:rsidRDefault="00C4094B" w:rsidP="00320CFA">
            <w:pPr>
              <w:spacing w:line="360" w:lineRule="auto"/>
              <w:jc w:val="left"/>
              <w:rPr>
                <w:rStyle w:val="fontstyle31"/>
                <w:color w:val="000000" w:themeColor="text1"/>
              </w:rPr>
            </w:pPr>
          </w:p>
        </w:tc>
        <w:tc>
          <w:tcPr>
            <w:tcW w:w="3261" w:type="dxa"/>
          </w:tcPr>
          <w:p w14:paraId="175F964B" w14:textId="77777777" w:rsidR="00C4094B" w:rsidRPr="001F4587" w:rsidRDefault="00C4094B" w:rsidP="00320CFA">
            <w:pPr>
              <w:spacing w:line="360" w:lineRule="auto"/>
              <w:jc w:val="left"/>
              <w:rPr>
                <w:rStyle w:val="fontstyle31"/>
                <w:color w:val="000000" w:themeColor="text1"/>
              </w:rPr>
            </w:pPr>
          </w:p>
        </w:tc>
        <w:tc>
          <w:tcPr>
            <w:tcW w:w="2835" w:type="dxa"/>
          </w:tcPr>
          <w:p w14:paraId="49157624" w14:textId="77777777" w:rsidR="00C4094B" w:rsidRPr="001F4587" w:rsidRDefault="00C4094B" w:rsidP="00320CFA">
            <w:pPr>
              <w:spacing w:line="360" w:lineRule="auto"/>
              <w:jc w:val="left"/>
              <w:rPr>
                <w:rStyle w:val="fontstyle31"/>
                <w:color w:val="000000" w:themeColor="text1"/>
              </w:rPr>
            </w:pPr>
          </w:p>
        </w:tc>
      </w:tr>
      <w:tr w:rsidR="00C4094B" w:rsidRPr="001F4587" w14:paraId="4404779A" w14:textId="77777777" w:rsidTr="00E36E57">
        <w:trPr>
          <w:trHeight w:val="20"/>
          <w:jc w:val="center"/>
        </w:trPr>
        <w:tc>
          <w:tcPr>
            <w:tcW w:w="1668" w:type="dxa"/>
            <w:vAlign w:val="center"/>
          </w:tcPr>
          <w:p w14:paraId="68A9044D" w14:textId="77777777" w:rsidR="00C4094B" w:rsidRPr="00315355" w:rsidRDefault="00680847" w:rsidP="00320CFA">
            <w:pPr>
              <w:spacing w:line="360" w:lineRule="auto"/>
              <w:jc w:val="center"/>
              <w:rPr>
                <w:rStyle w:val="fontstyle01"/>
                <w:b w:val="0"/>
                <w:color w:val="000000" w:themeColor="text1"/>
              </w:rPr>
            </w:pPr>
            <w:r w:rsidRPr="00315355">
              <w:rPr>
                <w:rStyle w:val="fontstyle01"/>
                <w:b w:val="0"/>
                <w:color w:val="000000" w:themeColor="text1"/>
              </w:rPr>
              <w:t>2</w:t>
            </w:r>
          </w:p>
        </w:tc>
        <w:tc>
          <w:tcPr>
            <w:tcW w:w="1842" w:type="dxa"/>
          </w:tcPr>
          <w:p w14:paraId="3716F14A" w14:textId="418A1658" w:rsidR="00C4094B" w:rsidRPr="001F4587" w:rsidRDefault="00680847" w:rsidP="00320CFA">
            <w:pPr>
              <w:spacing w:line="360" w:lineRule="auto"/>
              <w:jc w:val="left"/>
              <w:rPr>
                <w:rStyle w:val="fontstyle31"/>
                <w:color w:val="000000" w:themeColor="text1"/>
              </w:rPr>
            </w:pPr>
            <w:r w:rsidRPr="001F4587">
              <w:rPr>
                <w:rStyle w:val="fontstyle31"/>
                <w:color w:val="000000" w:themeColor="text1"/>
              </w:rPr>
              <w:t>Kiểm tra Họ tên</w:t>
            </w:r>
            <w:r w:rsidR="00880A9B">
              <w:rPr>
                <w:rFonts w:cs="Times New Roman"/>
                <w:color w:val="000000" w:themeColor="text1"/>
                <w:sz w:val="28"/>
                <w:szCs w:val="28"/>
              </w:rPr>
              <w:t xml:space="preserve"> </w:t>
            </w:r>
            <w:r w:rsidRPr="001F4587">
              <w:rPr>
                <w:rStyle w:val="fontstyle31"/>
                <w:color w:val="000000" w:themeColor="text1"/>
              </w:rPr>
              <w:t>thành công</w:t>
            </w:r>
          </w:p>
        </w:tc>
        <w:tc>
          <w:tcPr>
            <w:tcW w:w="3261" w:type="dxa"/>
          </w:tcPr>
          <w:p w14:paraId="06336C44" w14:textId="0CC41288" w:rsidR="00C4094B" w:rsidRPr="001F4587" w:rsidRDefault="00DC147B" w:rsidP="00320CFA">
            <w:pPr>
              <w:spacing w:line="360" w:lineRule="auto"/>
              <w:jc w:val="left"/>
              <w:rPr>
                <w:rStyle w:val="fontstyle31"/>
                <w:color w:val="000000" w:themeColor="text1"/>
              </w:rPr>
            </w:pPr>
            <w:r w:rsidRPr="001F4587">
              <w:rPr>
                <w:rStyle w:val="fontstyle31"/>
                <w:color w:val="000000" w:themeColor="text1"/>
              </w:rPr>
              <w:t xml:space="preserve">1. </w:t>
            </w:r>
            <w:r w:rsidR="00680847" w:rsidRPr="001F4587">
              <w:rPr>
                <w:rStyle w:val="fontstyle31"/>
                <w:color w:val="000000" w:themeColor="text1"/>
              </w:rPr>
              <w:t>Nhập Họ tên = ký tự</w:t>
            </w:r>
            <w:r w:rsidR="00680847" w:rsidRPr="001F4587">
              <w:rPr>
                <w:rFonts w:cs="Times New Roman"/>
                <w:color w:val="000000" w:themeColor="text1"/>
                <w:sz w:val="28"/>
                <w:szCs w:val="28"/>
              </w:rPr>
              <w:br/>
            </w:r>
            <w:r w:rsidR="00680847" w:rsidRPr="001F4587">
              <w:rPr>
                <w:rStyle w:val="fontstyle31"/>
                <w:color w:val="000000" w:themeColor="text1"/>
              </w:rPr>
              <w:t>2. Các thông tin khác được</w:t>
            </w:r>
            <w:r w:rsidR="00680847" w:rsidRPr="001F4587">
              <w:rPr>
                <w:rFonts w:cs="Times New Roman"/>
                <w:color w:val="000000" w:themeColor="text1"/>
                <w:sz w:val="28"/>
                <w:szCs w:val="28"/>
              </w:rPr>
              <w:br/>
            </w:r>
            <w:r w:rsidR="00680847" w:rsidRPr="001F4587">
              <w:rPr>
                <w:rStyle w:val="fontstyle31"/>
                <w:color w:val="000000" w:themeColor="text1"/>
              </w:rPr>
              <w:t>nhập hợp lệ</w:t>
            </w:r>
            <w:r w:rsidR="00680847" w:rsidRPr="001F4587">
              <w:rPr>
                <w:rFonts w:cs="Times New Roman"/>
                <w:color w:val="000000" w:themeColor="text1"/>
                <w:sz w:val="28"/>
                <w:szCs w:val="28"/>
              </w:rPr>
              <w:br/>
            </w:r>
            <w:r w:rsidR="00680847" w:rsidRPr="001F4587">
              <w:rPr>
                <w:rStyle w:val="fontstyle31"/>
                <w:color w:val="000000" w:themeColor="text1"/>
              </w:rPr>
              <w:t>3. Click button "Đăng ký"</w:t>
            </w:r>
          </w:p>
        </w:tc>
        <w:tc>
          <w:tcPr>
            <w:tcW w:w="2835" w:type="dxa"/>
          </w:tcPr>
          <w:p w14:paraId="7DCD3202" w14:textId="1807735C" w:rsidR="00C4094B" w:rsidRPr="001F4587" w:rsidRDefault="00680847" w:rsidP="00320CFA">
            <w:pPr>
              <w:spacing w:line="360" w:lineRule="auto"/>
              <w:jc w:val="left"/>
              <w:rPr>
                <w:rStyle w:val="fontstyle31"/>
                <w:color w:val="000000" w:themeColor="text1"/>
              </w:rPr>
            </w:pPr>
            <w:r w:rsidRPr="001F4587">
              <w:rPr>
                <w:rStyle w:val="fontstyle31"/>
                <w:color w:val="000000" w:themeColor="text1"/>
              </w:rPr>
              <w:t xml:space="preserve"> Đăng ký thành công,</w:t>
            </w:r>
            <w:r w:rsidRPr="001F4587">
              <w:rPr>
                <w:rFonts w:cs="Times New Roman"/>
                <w:color w:val="000000" w:themeColor="text1"/>
                <w:sz w:val="28"/>
                <w:szCs w:val="28"/>
              </w:rPr>
              <w:t xml:space="preserve"> </w:t>
            </w:r>
            <w:r w:rsidRPr="001F4587">
              <w:rPr>
                <w:rStyle w:val="fontstyle31"/>
                <w:color w:val="000000" w:themeColor="text1"/>
              </w:rPr>
              <w:t>chuyển sang màn hình</w:t>
            </w:r>
            <w:r w:rsidRPr="001F4587">
              <w:rPr>
                <w:rFonts w:cs="Times New Roman"/>
                <w:color w:val="000000" w:themeColor="text1"/>
                <w:sz w:val="28"/>
                <w:szCs w:val="28"/>
              </w:rPr>
              <w:t xml:space="preserve"> </w:t>
            </w:r>
            <w:r w:rsidRPr="001F4587">
              <w:rPr>
                <w:rStyle w:val="fontstyle31"/>
                <w:color w:val="000000" w:themeColor="text1"/>
              </w:rPr>
              <w:t>trang đăng nhập</w:t>
            </w:r>
          </w:p>
        </w:tc>
      </w:tr>
      <w:tr w:rsidR="00680847" w:rsidRPr="001F4587" w14:paraId="48BE056E" w14:textId="77777777" w:rsidTr="00E36E57">
        <w:trPr>
          <w:trHeight w:val="20"/>
          <w:jc w:val="center"/>
        </w:trPr>
        <w:tc>
          <w:tcPr>
            <w:tcW w:w="1668" w:type="dxa"/>
            <w:vAlign w:val="center"/>
          </w:tcPr>
          <w:p w14:paraId="7A6D38F7" w14:textId="77777777" w:rsidR="00680847" w:rsidRPr="00315355" w:rsidRDefault="00680847" w:rsidP="00320CFA">
            <w:pPr>
              <w:spacing w:line="360" w:lineRule="auto"/>
              <w:jc w:val="center"/>
              <w:rPr>
                <w:rStyle w:val="fontstyle01"/>
                <w:b w:val="0"/>
                <w:color w:val="000000" w:themeColor="text1"/>
              </w:rPr>
            </w:pPr>
            <w:r w:rsidRPr="00315355">
              <w:rPr>
                <w:rStyle w:val="fontstyle01"/>
                <w:b w:val="0"/>
                <w:color w:val="000000" w:themeColor="text1"/>
              </w:rPr>
              <w:t>3</w:t>
            </w:r>
          </w:p>
        </w:tc>
        <w:tc>
          <w:tcPr>
            <w:tcW w:w="1842" w:type="dxa"/>
          </w:tcPr>
          <w:p w14:paraId="4B2F5CC2" w14:textId="245DEDD4"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Kiểm tra Họ tên là</w:t>
            </w:r>
            <w:r w:rsidR="00880A9B">
              <w:rPr>
                <w:rFonts w:cs="Times New Roman"/>
                <w:color w:val="000000" w:themeColor="text1"/>
                <w:sz w:val="28"/>
                <w:szCs w:val="28"/>
              </w:rPr>
              <w:t xml:space="preserve"> </w:t>
            </w:r>
            <w:r w:rsidRPr="001F4587">
              <w:rPr>
                <w:rStyle w:val="fontstyle31"/>
                <w:color w:val="000000" w:themeColor="text1"/>
              </w:rPr>
              <w:t>trường bắt buộc</w:t>
            </w:r>
          </w:p>
        </w:tc>
        <w:tc>
          <w:tcPr>
            <w:tcW w:w="3261" w:type="dxa"/>
          </w:tcPr>
          <w:p w14:paraId="73065038" w14:textId="25671540"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1. Để trống trường Họ tên</w:t>
            </w:r>
            <w:r w:rsidRPr="001F4587">
              <w:rPr>
                <w:rFonts w:cs="Times New Roman"/>
                <w:color w:val="000000" w:themeColor="text1"/>
                <w:sz w:val="28"/>
                <w:szCs w:val="28"/>
              </w:rPr>
              <w:br/>
            </w:r>
            <w:r w:rsidRPr="001F4587">
              <w:rPr>
                <w:rStyle w:val="fontstyle31"/>
                <w:color w:val="000000" w:themeColor="text1"/>
              </w:rPr>
              <w:t>2. Các thông tin khác được</w:t>
            </w:r>
            <w:r w:rsidR="00DC147B"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54407B10" w14:textId="4E449D6A"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Hiển thị message "Họ</w:t>
            </w:r>
            <w:r w:rsidRPr="001F4587">
              <w:rPr>
                <w:rFonts w:cs="Times New Roman"/>
                <w:color w:val="000000" w:themeColor="text1"/>
                <w:sz w:val="28"/>
                <w:szCs w:val="28"/>
              </w:rPr>
              <w:br/>
            </w:r>
            <w:r w:rsidRPr="001F4587">
              <w:rPr>
                <w:rStyle w:val="fontstyle31"/>
                <w:color w:val="000000" w:themeColor="text1"/>
              </w:rPr>
              <w:t>tên không được để</w:t>
            </w:r>
            <w:r w:rsidRPr="001F4587">
              <w:rPr>
                <w:rFonts w:cs="Times New Roman"/>
                <w:color w:val="000000" w:themeColor="text1"/>
                <w:sz w:val="28"/>
                <w:szCs w:val="28"/>
              </w:rPr>
              <w:br/>
            </w:r>
            <w:r w:rsidRPr="001F4587">
              <w:rPr>
                <w:rStyle w:val="fontstyle31"/>
                <w:color w:val="000000" w:themeColor="text1"/>
              </w:rPr>
              <w:t>trống"</w:t>
            </w:r>
          </w:p>
        </w:tc>
      </w:tr>
      <w:tr w:rsidR="00680847" w:rsidRPr="001F4587" w14:paraId="4665FD2B" w14:textId="77777777" w:rsidTr="00E36E57">
        <w:trPr>
          <w:trHeight w:val="20"/>
          <w:jc w:val="center"/>
        </w:trPr>
        <w:tc>
          <w:tcPr>
            <w:tcW w:w="1668" w:type="dxa"/>
            <w:vAlign w:val="center"/>
          </w:tcPr>
          <w:p w14:paraId="3CE32706" w14:textId="6B93D79B" w:rsidR="00680847" w:rsidRPr="00315355" w:rsidRDefault="00D33D6E" w:rsidP="00320CFA">
            <w:pPr>
              <w:spacing w:line="360" w:lineRule="auto"/>
              <w:jc w:val="center"/>
              <w:rPr>
                <w:rStyle w:val="fontstyle01"/>
                <w:b w:val="0"/>
                <w:color w:val="000000" w:themeColor="text1"/>
              </w:rPr>
            </w:pPr>
            <w:r>
              <w:rPr>
                <w:rStyle w:val="fontstyle01"/>
                <w:b w:val="0"/>
                <w:color w:val="000000" w:themeColor="text1"/>
              </w:rPr>
              <w:t>4</w:t>
            </w:r>
          </w:p>
        </w:tc>
        <w:tc>
          <w:tcPr>
            <w:tcW w:w="1842" w:type="dxa"/>
          </w:tcPr>
          <w:p w14:paraId="715CF7C1" w14:textId="4EC0AA12"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Kiểm tra nhập 50</w:t>
            </w:r>
            <w:r w:rsidR="00880A9B">
              <w:rPr>
                <w:rFonts w:cs="Times New Roman"/>
                <w:color w:val="000000" w:themeColor="text1"/>
                <w:sz w:val="28"/>
                <w:szCs w:val="28"/>
              </w:rPr>
              <w:t xml:space="preserve"> </w:t>
            </w:r>
            <w:r w:rsidRPr="001F4587">
              <w:rPr>
                <w:rStyle w:val="fontstyle31"/>
                <w:color w:val="000000" w:themeColor="text1"/>
              </w:rPr>
              <w:t>ký tự vào Họ tên</w:t>
            </w:r>
          </w:p>
        </w:tc>
        <w:tc>
          <w:tcPr>
            <w:tcW w:w="3261" w:type="dxa"/>
          </w:tcPr>
          <w:p w14:paraId="16999A81" w14:textId="256CA5E4"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1. Nhập 50 ký tự vào Họ tên</w:t>
            </w:r>
            <w:r w:rsidRPr="001F4587">
              <w:rPr>
                <w:rFonts w:cs="Times New Roman"/>
                <w:color w:val="000000" w:themeColor="text1"/>
                <w:sz w:val="28"/>
                <w:szCs w:val="28"/>
              </w:rPr>
              <w:br/>
            </w:r>
            <w:r w:rsidR="00DC147B" w:rsidRPr="001F4587">
              <w:rPr>
                <w:rStyle w:val="fontstyle31"/>
                <w:color w:val="000000" w:themeColor="text1"/>
              </w:rPr>
              <w:t xml:space="preserve">2. Các thông tin </w:t>
            </w:r>
            <w:r w:rsidRPr="001F4587">
              <w:rPr>
                <w:rStyle w:val="fontstyle31"/>
                <w:color w:val="000000" w:themeColor="text1"/>
              </w:rPr>
              <w:t>khác được</w:t>
            </w:r>
            <w:r w:rsidR="00DC147B"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1DC91637" w14:textId="3694FBB2"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Đăng ký thành công,</w:t>
            </w:r>
            <w:r w:rsidRPr="001F4587">
              <w:rPr>
                <w:rFonts w:cs="Times New Roman"/>
                <w:color w:val="000000" w:themeColor="text1"/>
                <w:sz w:val="28"/>
                <w:szCs w:val="28"/>
              </w:rPr>
              <w:t xml:space="preserve"> </w:t>
            </w:r>
            <w:r w:rsidRPr="001F4587">
              <w:rPr>
                <w:rStyle w:val="fontstyle31"/>
                <w:color w:val="000000" w:themeColor="text1"/>
              </w:rPr>
              <w:t>chuyển sang màn hình</w:t>
            </w:r>
            <w:r w:rsidRPr="001F4587">
              <w:rPr>
                <w:rFonts w:cs="Times New Roman"/>
                <w:color w:val="000000" w:themeColor="text1"/>
                <w:sz w:val="28"/>
                <w:szCs w:val="28"/>
              </w:rPr>
              <w:t xml:space="preserve"> </w:t>
            </w:r>
            <w:r w:rsidRPr="001F4587">
              <w:rPr>
                <w:rStyle w:val="fontstyle31"/>
                <w:color w:val="000000" w:themeColor="text1"/>
              </w:rPr>
              <w:t>trang đăng nhập</w:t>
            </w:r>
          </w:p>
        </w:tc>
      </w:tr>
      <w:tr w:rsidR="00680847" w:rsidRPr="001F4587" w14:paraId="1D346434" w14:textId="77777777" w:rsidTr="00E36E57">
        <w:trPr>
          <w:trHeight w:val="20"/>
          <w:jc w:val="center"/>
        </w:trPr>
        <w:tc>
          <w:tcPr>
            <w:tcW w:w="1668" w:type="dxa"/>
            <w:vAlign w:val="center"/>
          </w:tcPr>
          <w:p w14:paraId="51AE3582" w14:textId="21C33DD6" w:rsidR="00680847" w:rsidRPr="00315355" w:rsidRDefault="00D33D6E" w:rsidP="00320CFA">
            <w:pPr>
              <w:spacing w:line="360" w:lineRule="auto"/>
              <w:jc w:val="center"/>
              <w:rPr>
                <w:rStyle w:val="fontstyle01"/>
                <w:b w:val="0"/>
                <w:color w:val="000000" w:themeColor="text1"/>
              </w:rPr>
            </w:pPr>
            <w:r>
              <w:rPr>
                <w:rStyle w:val="fontstyle01"/>
                <w:b w:val="0"/>
                <w:color w:val="000000" w:themeColor="text1"/>
              </w:rPr>
              <w:t>5</w:t>
            </w:r>
          </w:p>
        </w:tc>
        <w:tc>
          <w:tcPr>
            <w:tcW w:w="1842" w:type="dxa"/>
          </w:tcPr>
          <w:p w14:paraId="2347A2BB" w14:textId="770C1B14"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Kiểm tra nhập &gt;</w:t>
            </w:r>
            <w:r w:rsidR="00880A9B">
              <w:rPr>
                <w:rFonts w:cs="Times New Roman"/>
                <w:color w:val="000000" w:themeColor="text1"/>
                <w:sz w:val="28"/>
                <w:szCs w:val="28"/>
              </w:rPr>
              <w:t xml:space="preserve"> </w:t>
            </w:r>
            <w:r w:rsidRPr="001F4587">
              <w:rPr>
                <w:rStyle w:val="fontstyle31"/>
                <w:color w:val="000000" w:themeColor="text1"/>
              </w:rPr>
              <w:t>50 ký tự vào Họ</w:t>
            </w:r>
            <w:r w:rsidR="00E36E57">
              <w:rPr>
                <w:rStyle w:val="fontstyle31"/>
                <w:color w:val="000000" w:themeColor="text1"/>
              </w:rPr>
              <w:t xml:space="preserve"> </w:t>
            </w:r>
            <w:r w:rsidRPr="001F4587">
              <w:rPr>
                <w:rStyle w:val="fontstyle31"/>
                <w:color w:val="000000" w:themeColor="text1"/>
              </w:rPr>
              <w:t>tên</w:t>
            </w:r>
          </w:p>
        </w:tc>
        <w:tc>
          <w:tcPr>
            <w:tcW w:w="3261" w:type="dxa"/>
          </w:tcPr>
          <w:p w14:paraId="0E3AA5FF" w14:textId="380175BB"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1. Nhập =51 ký tự vào Họ</w:t>
            </w:r>
            <w:r w:rsidR="00DC147B" w:rsidRPr="001F4587">
              <w:rPr>
                <w:rFonts w:cs="Times New Roman"/>
                <w:color w:val="000000" w:themeColor="text1"/>
                <w:sz w:val="28"/>
                <w:szCs w:val="28"/>
              </w:rPr>
              <w:t xml:space="preserve"> </w:t>
            </w:r>
            <w:r w:rsidRPr="001F4587">
              <w:rPr>
                <w:rStyle w:val="fontstyle31"/>
                <w:color w:val="000000" w:themeColor="text1"/>
              </w:rPr>
              <w:t>tên</w:t>
            </w:r>
            <w:r w:rsidRPr="001F4587">
              <w:rPr>
                <w:rFonts w:cs="Times New Roman"/>
                <w:color w:val="000000" w:themeColor="text1"/>
                <w:sz w:val="28"/>
                <w:szCs w:val="28"/>
              </w:rPr>
              <w:br/>
            </w:r>
            <w:r w:rsidRPr="001F4587">
              <w:rPr>
                <w:rStyle w:val="fontstyle31"/>
                <w:color w:val="000000" w:themeColor="text1"/>
              </w:rPr>
              <w:t>2. Các thông tin khác được</w:t>
            </w:r>
            <w:r w:rsidRPr="001F4587">
              <w:rPr>
                <w:rFonts w:cs="Times New Roman"/>
                <w:color w:val="000000" w:themeColor="text1"/>
                <w:sz w:val="28"/>
                <w:szCs w:val="28"/>
              </w:rPr>
              <w:br/>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7AFED4BE" w14:textId="329BAAEB"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Hiển thị</w:t>
            </w:r>
            <w:r w:rsidR="00DC147B" w:rsidRPr="001F4587">
              <w:rPr>
                <w:rStyle w:val="fontstyle31"/>
                <w:color w:val="000000" w:themeColor="text1"/>
              </w:rPr>
              <w:t xml:space="preserve"> </w:t>
            </w:r>
            <w:r w:rsidRPr="001F4587">
              <w:rPr>
                <w:rStyle w:val="fontstyle31"/>
                <w:color w:val="000000" w:themeColor="text1"/>
              </w:rPr>
              <w:t>message "Họ</w:t>
            </w:r>
            <w:r w:rsidR="00DC147B" w:rsidRPr="001F4587">
              <w:rPr>
                <w:rFonts w:cs="Times New Roman"/>
                <w:color w:val="000000" w:themeColor="text1"/>
                <w:sz w:val="28"/>
                <w:szCs w:val="28"/>
              </w:rPr>
              <w:t xml:space="preserve"> </w:t>
            </w:r>
            <w:r w:rsidRPr="001F4587">
              <w:rPr>
                <w:rStyle w:val="fontstyle31"/>
                <w:color w:val="000000" w:themeColor="text1"/>
              </w:rPr>
              <w:t>tên không được để</w:t>
            </w:r>
            <w:r w:rsidR="00880A9B">
              <w:rPr>
                <w:rFonts w:cs="Times New Roman"/>
                <w:color w:val="000000" w:themeColor="text1"/>
                <w:sz w:val="28"/>
                <w:szCs w:val="28"/>
              </w:rPr>
              <w:t xml:space="preserve"> </w:t>
            </w:r>
            <w:r w:rsidRPr="001F4587">
              <w:rPr>
                <w:rStyle w:val="fontstyle31"/>
                <w:color w:val="000000" w:themeColor="text1"/>
              </w:rPr>
              <w:t>trống"</w:t>
            </w:r>
          </w:p>
        </w:tc>
      </w:tr>
      <w:tr w:rsidR="00680847" w:rsidRPr="001F4587" w14:paraId="5B8C0877" w14:textId="77777777" w:rsidTr="00E36E57">
        <w:trPr>
          <w:trHeight w:val="20"/>
          <w:jc w:val="center"/>
        </w:trPr>
        <w:tc>
          <w:tcPr>
            <w:tcW w:w="1668" w:type="dxa"/>
            <w:vAlign w:val="center"/>
          </w:tcPr>
          <w:p w14:paraId="7DF4D702" w14:textId="74325D35" w:rsidR="00680847" w:rsidRPr="00315355" w:rsidRDefault="00D33D6E" w:rsidP="00320CFA">
            <w:pPr>
              <w:spacing w:line="360" w:lineRule="auto"/>
              <w:jc w:val="center"/>
              <w:rPr>
                <w:rStyle w:val="fontstyle01"/>
                <w:b w:val="0"/>
                <w:color w:val="000000" w:themeColor="text1"/>
              </w:rPr>
            </w:pPr>
            <w:r>
              <w:rPr>
                <w:rStyle w:val="fontstyle01"/>
                <w:b w:val="0"/>
                <w:color w:val="000000" w:themeColor="text1"/>
              </w:rPr>
              <w:t>6</w:t>
            </w:r>
          </w:p>
        </w:tc>
        <w:tc>
          <w:tcPr>
            <w:tcW w:w="1842" w:type="dxa"/>
          </w:tcPr>
          <w:p w14:paraId="34E969CE" w14:textId="7866DA6F"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t>Kiểm tra nhập Họ</w:t>
            </w:r>
            <w:r w:rsidR="00880A9B">
              <w:rPr>
                <w:rFonts w:cs="Times New Roman"/>
                <w:color w:val="000000" w:themeColor="text1"/>
                <w:sz w:val="28"/>
                <w:szCs w:val="28"/>
              </w:rPr>
              <w:t xml:space="preserve"> </w:t>
            </w:r>
            <w:r w:rsidRPr="001F4587">
              <w:rPr>
                <w:rStyle w:val="fontstyle31"/>
                <w:color w:val="000000" w:themeColor="text1"/>
              </w:rPr>
              <w:t>tên là ký tự đặc</w:t>
            </w:r>
            <w:r w:rsidR="00880A9B">
              <w:rPr>
                <w:rFonts w:cs="Times New Roman"/>
                <w:color w:val="000000" w:themeColor="text1"/>
                <w:sz w:val="28"/>
                <w:szCs w:val="28"/>
              </w:rPr>
              <w:t xml:space="preserve"> </w:t>
            </w:r>
            <w:r w:rsidRPr="001F4587">
              <w:rPr>
                <w:rStyle w:val="fontstyle31"/>
                <w:color w:val="000000" w:themeColor="text1"/>
              </w:rPr>
              <w:t>biệt</w:t>
            </w:r>
          </w:p>
        </w:tc>
        <w:tc>
          <w:tcPr>
            <w:tcW w:w="3261" w:type="dxa"/>
          </w:tcPr>
          <w:p w14:paraId="4AE606F6" w14:textId="77777777" w:rsidR="00E36E57" w:rsidRDefault="00680847" w:rsidP="00320CFA">
            <w:pPr>
              <w:spacing w:line="360" w:lineRule="auto"/>
              <w:jc w:val="left"/>
              <w:rPr>
                <w:rStyle w:val="fontstyle31"/>
                <w:color w:val="000000" w:themeColor="text1"/>
              </w:rPr>
            </w:pPr>
            <w:r w:rsidRPr="001F4587">
              <w:rPr>
                <w:rStyle w:val="fontstyle31"/>
                <w:color w:val="000000" w:themeColor="text1"/>
              </w:rPr>
              <w:t>1. Nhập Họ tên bao gồm</w:t>
            </w:r>
            <w:r w:rsidRPr="001F4587">
              <w:rPr>
                <w:rFonts w:cs="Times New Roman"/>
                <w:color w:val="000000" w:themeColor="text1"/>
                <w:sz w:val="28"/>
                <w:szCs w:val="28"/>
              </w:rPr>
              <w:t xml:space="preserve"> </w:t>
            </w:r>
            <w:r w:rsidRPr="001F4587">
              <w:rPr>
                <w:rStyle w:val="fontstyle31"/>
                <w:color w:val="000000" w:themeColor="text1"/>
              </w:rPr>
              <w:t>các kí tự đặ</w:t>
            </w:r>
            <w:r w:rsidR="00880A9B">
              <w:rPr>
                <w:rStyle w:val="fontstyle31"/>
                <w:color w:val="000000" w:themeColor="text1"/>
              </w:rPr>
              <w:t xml:space="preserve">c </w:t>
            </w:r>
            <w:r w:rsidRPr="001F4587">
              <w:rPr>
                <w:rStyle w:val="fontstyle31"/>
                <w:color w:val="000000" w:themeColor="text1"/>
              </w:rPr>
              <w:t>biệt</w:t>
            </w:r>
            <w:r w:rsidR="00880A9B">
              <w:rPr>
                <w:rStyle w:val="fontstyle31"/>
                <w:color w:val="000000" w:themeColor="text1"/>
              </w:rPr>
              <w:t xml:space="preserve"> </w:t>
            </w:r>
            <w:r w:rsidRPr="001F4587">
              <w:rPr>
                <w:rStyle w:val="fontstyle31"/>
                <w:color w:val="000000" w:themeColor="text1"/>
              </w:rPr>
              <w:t>(@#$%^*~/\\,|).</w:t>
            </w:r>
            <w:r w:rsidRPr="001F4587">
              <w:rPr>
                <w:rFonts w:cs="Times New Roman"/>
                <w:color w:val="000000" w:themeColor="text1"/>
                <w:sz w:val="28"/>
                <w:szCs w:val="28"/>
              </w:rPr>
              <w:br/>
            </w:r>
            <w:r w:rsidRPr="001F4587">
              <w:rPr>
                <w:rStyle w:val="fontstyle31"/>
                <w:color w:val="000000" w:themeColor="text1"/>
              </w:rPr>
              <w:lastRenderedPageBreak/>
              <w:t>2. Nhập hợp lệ các trường</w:t>
            </w:r>
            <w:r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p w14:paraId="798CC3E5" w14:textId="40A59150" w:rsidR="00320CFA" w:rsidRPr="001F4587" w:rsidRDefault="00320CFA" w:rsidP="00320CFA">
            <w:pPr>
              <w:spacing w:line="360" w:lineRule="auto"/>
              <w:jc w:val="left"/>
              <w:rPr>
                <w:rStyle w:val="fontstyle31"/>
                <w:color w:val="000000" w:themeColor="text1"/>
              </w:rPr>
            </w:pPr>
          </w:p>
        </w:tc>
        <w:tc>
          <w:tcPr>
            <w:tcW w:w="2835" w:type="dxa"/>
          </w:tcPr>
          <w:p w14:paraId="28443402" w14:textId="49FB5B2C" w:rsidR="00680847" w:rsidRPr="001F4587" w:rsidRDefault="00680847" w:rsidP="00320CFA">
            <w:pPr>
              <w:spacing w:line="360" w:lineRule="auto"/>
              <w:jc w:val="left"/>
              <w:rPr>
                <w:rStyle w:val="fontstyle31"/>
                <w:color w:val="000000" w:themeColor="text1"/>
              </w:rPr>
            </w:pPr>
            <w:r w:rsidRPr="001F4587">
              <w:rPr>
                <w:rStyle w:val="fontstyle31"/>
                <w:color w:val="000000" w:themeColor="text1"/>
              </w:rPr>
              <w:lastRenderedPageBreak/>
              <w:t>Hiển thị Message</w:t>
            </w:r>
            <w:r w:rsidRPr="001F4587">
              <w:rPr>
                <w:rFonts w:cs="Times New Roman"/>
                <w:color w:val="000000" w:themeColor="text1"/>
                <w:sz w:val="28"/>
                <w:szCs w:val="28"/>
              </w:rPr>
              <w:t xml:space="preserve"> </w:t>
            </w:r>
            <w:r w:rsidRPr="001F4587">
              <w:rPr>
                <w:rStyle w:val="fontstyle31"/>
                <w:color w:val="000000" w:themeColor="text1"/>
              </w:rPr>
              <w:t>"Bạn cần nhập đúng</w:t>
            </w:r>
            <w:r w:rsidRPr="001F4587">
              <w:rPr>
                <w:rFonts w:cs="Times New Roman"/>
                <w:color w:val="000000" w:themeColor="text1"/>
                <w:sz w:val="28"/>
                <w:szCs w:val="28"/>
              </w:rPr>
              <w:t xml:space="preserve"> </w:t>
            </w:r>
            <w:r w:rsidRPr="001F4587">
              <w:rPr>
                <w:rStyle w:val="fontstyle31"/>
                <w:color w:val="000000" w:themeColor="text1"/>
              </w:rPr>
              <w:t>định dạng. Chỉ được</w:t>
            </w:r>
            <w:r w:rsidRPr="001F4587">
              <w:rPr>
                <w:rFonts w:cs="Times New Roman"/>
                <w:color w:val="000000" w:themeColor="text1"/>
                <w:sz w:val="28"/>
                <w:szCs w:val="28"/>
              </w:rPr>
              <w:br/>
            </w:r>
            <w:r w:rsidRPr="001F4587">
              <w:rPr>
                <w:rStyle w:val="fontstyle31"/>
                <w:color w:val="000000" w:themeColor="text1"/>
              </w:rPr>
              <w:lastRenderedPageBreak/>
              <w:t>phép nhập các kí tự</w:t>
            </w:r>
            <w:r w:rsidRPr="001F4587">
              <w:rPr>
                <w:rFonts w:cs="Times New Roman"/>
                <w:color w:val="000000" w:themeColor="text1"/>
                <w:sz w:val="28"/>
                <w:szCs w:val="28"/>
              </w:rPr>
              <w:t xml:space="preserve"> </w:t>
            </w:r>
            <w:r w:rsidRPr="001F4587">
              <w:rPr>
                <w:rStyle w:val="fontstyle31"/>
                <w:color w:val="000000" w:themeColor="text1"/>
              </w:rPr>
              <w:t>chữ."</w:t>
            </w:r>
          </w:p>
        </w:tc>
      </w:tr>
      <w:tr w:rsidR="00680847" w:rsidRPr="001F4587" w14:paraId="0A22E7DE" w14:textId="77777777" w:rsidTr="00E36E57">
        <w:trPr>
          <w:trHeight w:val="20"/>
          <w:jc w:val="center"/>
        </w:trPr>
        <w:tc>
          <w:tcPr>
            <w:tcW w:w="1668" w:type="dxa"/>
            <w:vAlign w:val="center"/>
          </w:tcPr>
          <w:p w14:paraId="262DB1F8" w14:textId="77777777" w:rsidR="00680847" w:rsidRPr="00315355" w:rsidRDefault="004C28B0" w:rsidP="00320CFA">
            <w:pPr>
              <w:spacing w:line="336" w:lineRule="auto"/>
              <w:jc w:val="center"/>
              <w:rPr>
                <w:rStyle w:val="fontstyle01"/>
                <w:color w:val="000000" w:themeColor="text1"/>
              </w:rPr>
            </w:pPr>
            <w:r w:rsidRPr="00315355">
              <w:rPr>
                <w:rStyle w:val="fontstyle01"/>
                <w:color w:val="000000" w:themeColor="text1"/>
              </w:rPr>
              <w:lastRenderedPageBreak/>
              <w:t>Tên đăng nhập textbox</w:t>
            </w:r>
          </w:p>
        </w:tc>
        <w:tc>
          <w:tcPr>
            <w:tcW w:w="1842" w:type="dxa"/>
          </w:tcPr>
          <w:p w14:paraId="421150C8" w14:textId="77777777" w:rsidR="00680847" w:rsidRPr="001F4587" w:rsidRDefault="00680847" w:rsidP="00320CFA">
            <w:pPr>
              <w:spacing w:line="336" w:lineRule="auto"/>
              <w:jc w:val="left"/>
              <w:rPr>
                <w:rStyle w:val="fontstyle31"/>
                <w:color w:val="000000" w:themeColor="text1"/>
              </w:rPr>
            </w:pPr>
          </w:p>
        </w:tc>
        <w:tc>
          <w:tcPr>
            <w:tcW w:w="3261" w:type="dxa"/>
          </w:tcPr>
          <w:p w14:paraId="2D54F2C2" w14:textId="77777777" w:rsidR="00680847" w:rsidRPr="001F4587" w:rsidRDefault="00680847" w:rsidP="00320CFA">
            <w:pPr>
              <w:spacing w:line="336" w:lineRule="auto"/>
              <w:jc w:val="left"/>
              <w:rPr>
                <w:rStyle w:val="fontstyle31"/>
                <w:color w:val="000000" w:themeColor="text1"/>
              </w:rPr>
            </w:pPr>
          </w:p>
        </w:tc>
        <w:tc>
          <w:tcPr>
            <w:tcW w:w="2835" w:type="dxa"/>
          </w:tcPr>
          <w:p w14:paraId="2EF1B7BF" w14:textId="77777777" w:rsidR="00680847" w:rsidRPr="001F4587" w:rsidRDefault="00680847" w:rsidP="00320CFA">
            <w:pPr>
              <w:spacing w:line="336" w:lineRule="auto"/>
              <w:jc w:val="left"/>
              <w:rPr>
                <w:rStyle w:val="fontstyle31"/>
                <w:color w:val="000000" w:themeColor="text1"/>
              </w:rPr>
            </w:pPr>
          </w:p>
        </w:tc>
      </w:tr>
      <w:tr w:rsidR="004C28B0" w:rsidRPr="001F4587" w14:paraId="7A958722" w14:textId="77777777" w:rsidTr="00E36E57">
        <w:trPr>
          <w:trHeight w:val="20"/>
          <w:jc w:val="center"/>
        </w:trPr>
        <w:tc>
          <w:tcPr>
            <w:tcW w:w="1668" w:type="dxa"/>
            <w:vAlign w:val="center"/>
          </w:tcPr>
          <w:p w14:paraId="7825DC14" w14:textId="5780B108" w:rsidR="004C28B0" w:rsidRPr="00315355" w:rsidRDefault="00D33D6E" w:rsidP="00320CFA">
            <w:pPr>
              <w:spacing w:line="336" w:lineRule="auto"/>
              <w:jc w:val="center"/>
              <w:rPr>
                <w:rStyle w:val="fontstyle01"/>
                <w:b w:val="0"/>
                <w:color w:val="000000" w:themeColor="text1"/>
              </w:rPr>
            </w:pPr>
            <w:r>
              <w:rPr>
                <w:rStyle w:val="fontstyle01"/>
                <w:b w:val="0"/>
                <w:color w:val="000000" w:themeColor="text1"/>
              </w:rPr>
              <w:t>7</w:t>
            </w:r>
          </w:p>
        </w:tc>
        <w:tc>
          <w:tcPr>
            <w:tcW w:w="1842" w:type="dxa"/>
          </w:tcPr>
          <w:p w14:paraId="5F78E074" w14:textId="77777777"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Kiểm tra Tên</w:t>
            </w:r>
            <w:r w:rsidRPr="001F4587">
              <w:rPr>
                <w:rFonts w:cs="Times New Roman"/>
                <w:color w:val="000000" w:themeColor="text1"/>
                <w:sz w:val="28"/>
                <w:szCs w:val="28"/>
              </w:rPr>
              <w:br/>
            </w:r>
            <w:r w:rsidRPr="001F4587">
              <w:rPr>
                <w:rStyle w:val="fontstyle31"/>
                <w:color w:val="000000" w:themeColor="text1"/>
              </w:rPr>
              <w:t>đăng nhập là</w:t>
            </w:r>
            <w:r w:rsidRPr="001F4587">
              <w:rPr>
                <w:rFonts w:cs="Times New Roman"/>
                <w:color w:val="000000" w:themeColor="text1"/>
                <w:sz w:val="28"/>
                <w:szCs w:val="28"/>
              </w:rPr>
              <w:br/>
            </w:r>
            <w:r w:rsidRPr="001F4587">
              <w:rPr>
                <w:rStyle w:val="fontstyle31"/>
                <w:color w:val="000000" w:themeColor="text1"/>
              </w:rPr>
              <w:t>trường bắt buộc</w:t>
            </w:r>
          </w:p>
        </w:tc>
        <w:tc>
          <w:tcPr>
            <w:tcW w:w="3261" w:type="dxa"/>
          </w:tcPr>
          <w:p w14:paraId="3B479F47" w14:textId="67FEE8AE"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1. Để trống trường Tài</w:t>
            </w:r>
            <w:r w:rsidR="00DC147B" w:rsidRPr="001F4587">
              <w:rPr>
                <w:rFonts w:cs="Times New Roman"/>
                <w:color w:val="000000" w:themeColor="text1"/>
                <w:sz w:val="28"/>
                <w:szCs w:val="28"/>
              </w:rPr>
              <w:t xml:space="preserve"> </w:t>
            </w:r>
            <w:r w:rsidRPr="001F4587">
              <w:rPr>
                <w:rStyle w:val="fontstyle31"/>
                <w:color w:val="000000" w:themeColor="text1"/>
              </w:rPr>
              <w:t>khoản</w:t>
            </w:r>
            <w:r w:rsidRPr="001F4587">
              <w:rPr>
                <w:rFonts w:cs="Times New Roman"/>
                <w:color w:val="000000" w:themeColor="text1"/>
                <w:sz w:val="28"/>
                <w:szCs w:val="28"/>
              </w:rPr>
              <w:br/>
            </w:r>
            <w:r w:rsidRPr="001F4587">
              <w:rPr>
                <w:rStyle w:val="fontstyle31"/>
                <w:color w:val="000000" w:themeColor="text1"/>
              </w:rPr>
              <w:t>2. Các thông tin khác được</w:t>
            </w:r>
            <w:r w:rsidR="00DC147B"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45B6382A" w14:textId="1D499B48"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 xml:space="preserve"> Hiển thị Message "*</w:t>
            </w:r>
            <w:r w:rsidR="00DC147B" w:rsidRPr="001F4587">
              <w:rPr>
                <w:rFonts w:cs="Times New Roman"/>
                <w:color w:val="000000" w:themeColor="text1"/>
                <w:sz w:val="28"/>
                <w:szCs w:val="28"/>
              </w:rPr>
              <w:t xml:space="preserve"> </w:t>
            </w:r>
            <w:r w:rsidRPr="001F4587">
              <w:rPr>
                <w:rStyle w:val="fontstyle31"/>
                <w:color w:val="000000" w:themeColor="text1"/>
              </w:rPr>
              <w:t>Tên đăng nhập không</w:t>
            </w:r>
            <w:r w:rsidRPr="001F4587">
              <w:rPr>
                <w:rFonts w:cs="Times New Roman"/>
                <w:color w:val="000000" w:themeColor="text1"/>
                <w:sz w:val="28"/>
                <w:szCs w:val="28"/>
              </w:rPr>
              <w:br/>
            </w:r>
            <w:r w:rsidRPr="001F4587">
              <w:rPr>
                <w:rStyle w:val="fontstyle31"/>
                <w:color w:val="000000" w:themeColor="text1"/>
              </w:rPr>
              <w:t>được để trống"</w:t>
            </w:r>
          </w:p>
        </w:tc>
      </w:tr>
      <w:tr w:rsidR="004C28B0" w:rsidRPr="001F4587" w14:paraId="6729E65A" w14:textId="77777777" w:rsidTr="00E36E57">
        <w:trPr>
          <w:trHeight w:val="20"/>
          <w:jc w:val="center"/>
        </w:trPr>
        <w:tc>
          <w:tcPr>
            <w:tcW w:w="1668" w:type="dxa"/>
            <w:vAlign w:val="center"/>
          </w:tcPr>
          <w:p w14:paraId="556E286C" w14:textId="4E3BFE19" w:rsidR="004C28B0" w:rsidRPr="00315355" w:rsidRDefault="00D33D6E" w:rsidP="00320CFA">
            <w:pPr>
              <w:spacing w:line="336" w:lineRule="auto"/>
              <w:jc w:val="center"/>
              <w:rPr>
                <w:rStyle w:val="fontstyle01"/>
                <w:b w:val="0"/>
                <w:color w:val="000000" w:themeColor="text1"/>
              </w:rPr>
            </w:pPr>
            <w:r>
              <w:rPr>
                <w:rStyle w:val="fontstyle01"/>
                <w:b w:val="0"/>
                <w:color w:val="000000" w:themeColor="text1"/>
              </w:rPr>
              <w:t>8</w:t>
            </w:r>
          </w:p>
        </w:tc>
        <w:tc>
          <w:tcPr>
            <w:tcW w:w="1842" w:type="dxa"/>
          </w:tcPr>
          <w:p w14:paraId="7E11A7D9" w14:textId="1E5776F4"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Kiểm tra nhập 20</w:t>
            </w:r>
            <w:r w:rsidR="00263003">
              <w:rPr>
                <w:rStyle w:val="fontstyle31"/>
                <w:color w:val="000000" w:themeColor="text1"/>
              </w:rPr>
              <w:t xml:space="preserve"> </w:t>
            </w:r>
            <w:r w:rsidRPr="001F4587">
              <w:rPr>
                <w:rStyle w:val="fontstyle31"/>
                <w:color w:val="000000" w:themeColor="text1"/>
              </w:rPr>
              <w:t>ký tự vào Tên</w:t>
            </w:r>
            <w:r w:rsidR="00DC147B" w:rsidRPr="001F4587">
              <w:rPr>
                <w:rFonts w:cs="Times New Roman"/>
                <w:color w:val="000000" w:themeColor="text1"/>
                <w:sz w:val="28"/>
                <w:szCs w:val="28"/>
              </w:rPr>
              <w:t xml:space="preserve"> </w:t>
            </w:r>
            <w:r w:rsidRPr="001F4587">
              <w:rPr>
                <w:rStyle w:val="fontstyle31"/>
                <w:color w:val="000000" w:themeColor="text1"/>
              </w:rPr>
              <w:t>đăng nhập</w:t>
            </w:r>
          </w:p>
        </w:tc>
        <w:tc>
          <w:tcPr>
            <w:tcW w:w="3261" w:type="dxa"/>
          </w:tcPr>
          <w:p w14:paraId="06613043" w14:textId="77777777"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1. Nhập 20 ký tự vào Tài</w:t>
            </w:r>
            <w:r w:rsidRPr="001F4587">
              <w:rPr>
                <w:rFonts w:cs="Times New Roman"/>
                <w:color w:val="000000" w:themeColor="text1"/>
                <w:sz w:val="28"/>
                <w:szCs w:val="28"/>
              </w:rPr>
              <w:t xml:space="preserve"> </w:t>
            </w:r>
            <w:r w:rsidRPr="001F4587">
              <w:rPr>
                <w:rStyle w:val="fontstyle31"/>
                <w:color w:val="000000" w:themeColor="text1"/>
              </w:rPr>
              <w:t>khoản</w:t>
            </w:r>
            <w:r w:rsidRPr="001F4587">
              <w:rPr>
                <w:rFonts w:cs="Times New Roman"/>
                <w:color w:val="000000" w:themeColor="text1"/>
                <w:sz w:val="28"/>
                <w:szCs w:val="28"/>
              </w:rPr>
              <w:br/>
            </w:r>
            <w:r w:rsidRPr="001F4587">
              <w:rPr>
                <w:rStyle w:val="fontstyle31"/>
                <w:color w:val="000000" w:themeColor="text1"/>
              </w:rPr>
              <w:t>2. Các thông tin khác được</w:t>
            </w:r>
            <w:r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59853AB4" w14:textId="77777777"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Đăng ký thành công</w:t>
            </w:r>
            <w:r w:rsidRPr="001F4587">
              <w:rPr>
                <w:rFonts w:cs="Times New Roman"/>
                <w:color w:val="000000" w:themeColor="text1"/>
                <w:sz w:val="28"/>
                <w:szCs w:val="28"/>
              </w:rPr>
              <w:t xml:space="preserve"> </w:t>
            </w:r>
            <w:r w:rsidRPr="001F4587">
              <w:rPr>
                <w:rStyle w:val="fontstyle31"/>
                <w:color w:val="000000" w:themeColor="text1"/>
              </w:rPr>
              <w:t>chuyển vào màn hình</w:t>
            </w:r>
            <w:r w:rsidRPr="001F4587">
              <w:rPr>
                <w:rFonts w:cs="Times New Roman"/>
                <w:color w:val="000000" w:themeColor="text1"/>
                <w:sz w:val="28"/>
                <w:szCs w:val="28"/>
              </w:rPr>
              <w:t xml:space="preserve"> </w:t>
            </w:r>
            <w:r w:rsidRPr="001F4587">
              <w:rPr>
                <w:rStyle w:val="fontstyle31"/>
                <w:color w:val="000000" w:themeColor="text1"/>
              </w:rPr>
              <w:t>đăng nhập</w:t>
            </w:r>
          </w:p>
        </w:tc>
      </w:tr>
      <w:tr w:rsidR="004C28B0" w:rsidRPr="001F4587" w14:paraId="1B0E5D11" w14:textId="77777777" w:rsidTr="00E36E57">
        <w:trPr>
          <w:trHeight w:val="20"/>
          <w:jc w:val="center"/>
        </w:trPr>
        <w:tc>
          <w:tcPr>
            <w:tcW w:w="1668" w:type="dxa"/>
            <w:vAlign w:val="center"/>
          </w:tcPr>
          <w:p w14:paraId="4D76F82A" w14:textId="1F3CE2DC" w:rsidR="004C28B0" w:rsidRPr="00315355" w:rsidRDefault="00D33D6E" w:rsidP="00320CFA">
            <w:pPr>
              <w:spacing w:line="336" w:lineRule="auto"/>
              <w:jc w:val="center"/>
              <w:rPr>
                <w:rStyle w:val="fontstyle01"/>
                <w:b w:val="0"/>
                <w:color w:val="000000" w:themeColor="text1"/>
              </w:rPr>
            </w:pPr>
            <w:r>
              <w:rPr>
                <w:rStyle w:val="fontstyle01"/>
                <w:b w:val="0"/>
                <w:color w:val="000000" w:themeColor="text1"/>
              </w:rPr>
              <w:t>9</w:t>
            </w:r>
          </w:p>
        </w:tc>
        <w:tc>
          <w:tcPr>
            <w:tcW w:w="1842" w:type="dxa"/>
          </w:tcPr>
          <w:p w14:paraId="681B4B8E" w14:textId="2FE642FF"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Kiểm tra nhập &gt;</w:t>
            </w:r>
            <w:r w:rsidR="00DC147B" w:rsidRPr="001F4587">
              <w:rPr>
                <w:rFonts w:cs="Times New Roman"/>
                <w:color w:val="000000" w:themeColor="text1"/>
                <w:sz w:val="28"/>
                <w:szCs w:val="28"/>
              </w:rPr>
              <w:t xml:space="preserve"> </w:t>
            </w:r>
            <w:r w:rsidRPr="001F4587">
              <w:rPr>
                <w:rStyle w:val="fontstyle31"/>
                <w:color w:val="000000" w:themeColor="text1"/>
              </w:rPr>
              <w:t>20 ký tự vào Tên</w:t>
            </w:r>
            <w:r w:rsidRPr="001F4587">
              <w:rPr>
                <w:rFonts w:cs="Times New Roman"/>
                <w:color w:val="000000" w:themeColor="text1"/>
                <w:sz w:val="28"/>
                <w:szCs w:val="28"/>
              </w:rPr>
              <w:br/>
            </w:r>
            <w:r w:rsidRPr="001F4587">
              <w:rPr>
                <w:rStyle w:val="fontstyle31"/>
                <w:color w:val="000000" w:themeColor="text1"/>
              </w:rPr>
              <w:t>đăng nhập</w:t>
            </w:r>
          </w:p>
        </w:tc>
        <w:tc>
          <w:tcPr>
            <w:tcW w:w="3261" w:type="dxa"/>
          </w:tcPr>
          <w:p w14:paraId="7A2E80CA" w14:textId="77777777"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1. Nhập =21 ký tự vào Tên</w:t>
            </w:r>
            <w:r w:rsidRPr="001F4587">
              <w:rPr>
                <w:rFonts w:cs="Times New Roman"/>
                <w:color w:val="000000" w:themeColor="text1"/>
                <w:sz w:val="28"/>
                <w:szCs w:val="28"/>
              </w:rPr>
              <w:t xml:space="preserve"> </w:t>
            </w:r>
            <w:r w:rsidRPr="001F4587">
              <w:rPr>
                <w:rStyle w:val="fontstyle31"/>
                <w:color w:val="000000" w:themeColor="text1"/>
              </w:rPr>
              <w:t>đăng nhập</w:t>
            </w:r>
            <w:r w:rsidRPr="001F4587">
              <w:rPr>
                <w:rFonts w:cs="Times New Roman"/>
                <w:color w:val="000000" w:themeColor="text1"/>
                <w:sz w:val="28"/>
                <w:szCs w:val="28"/>
              </w:rPr>
              <w:br/>
            </w:r>
            <w:r w:rsidRPr="001F4587">
              <w:rPr>
                <w:rStyle w:val="fontstyle31"/>
                <w:color w:val="000000" w:themeColor="text1"/>
              </w:rPr>
              <w:t>2. Các thông tin khác được</w:t>
            </w:r>
            <w:r w:rsidRPr="001F4587">
              <w:rPr>
                <w:rFonts w:cs="Times New Roman"/>
                <w:color w:val="000000" w:themeColor="text1"/>
                <w:sz w:val="28"/>
                <w:szCs w:val="28"/>
              </w:rPr>
              <w:br/>
            </w:r>
            <w:r w:rsidRPr="001F4587">
              <w:rPr>
                <w:rStyle w:val="fontstyle31"/>
                <w:color w:val="000000" w:themeColor="text1"/>
              </w:rPr>
              <w:t>nhập hợp lệ</w:t>
            </w:r>
          </w:p>
        </w:tc>
        <w:tc>
          <w:tcPr>
            <w:tcW w:w="2835" w:type="dxa"/>
          </w:tcPr>
          <w:p w14:paraId="2A946C60" w14:textId="7BE16BD1"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Hiển thị message "Chỉ</w:t>
            </w:r>
            <w:r w:rsidR="00263003">
              <w:rPr>
                <w:rStyle w:val="fontstyle31"/>
                <w:color w:val="000000" w:themeColor="text1"/>
              </w:rPr>
              <w:t xml:space="preserve"> </w:t>
            </w:r>
            <w:r w:rsidRPr="001F4587">
              <w:rPr>
                <w:rStyle w:val="fontstyle31"/>
                <w:color w:val="000000" w:themeColor="text1"/>
              </w:rPr>
              <w:t>được phép nhập</w:t>
            </w:r>
            <w:r w:rsidR="00263003">
              <w:rPr>
                <w:rStyle w:val="fontstyle31"/>
                <w:color w:val="000000" w:themeColor="text1"/>
              </w:rPr>
              <w:t xml:space="preserve"> </w:t>
            </w:r>
            <w:r w:rsidRPr="001F4587">
              <w:rPr>
                <w:rStyle w:val="fontstyle31"/>
                <w:color w:val="000000" w:themeColor="text1"/>
              </w:rPr>
              <w:t>tối đa</w:t>
            </w:r>
            <w:r w:rsidRPr="001F4587">
              <w:rPr>
                <w:rFonts w:cs="Times New Roman"/>
                <w:color w:val="000000" w:themeColor="text1"/>
                <w:sz w:val="28"/>
                <w:szCs w:val="28"/>
              </w:rPr>
              <w:t xml:space="preserve"> </w:t>
            </w:r>
            <w:r w:rsidRPr="001F4587">
              <w:rPr>
                <w:rStyle w:val="fontstyle31"/>
                <w:color w:val="000000" w:themeColor="text1"/>
              </w:rPr>
              <w:t>20 ký tự"</w:t>
            </w:r>
          </w:p>
        </w:tc>
      </w:tr>
      <w:tr w:rsidR="004C28B0" w:rsidRPr="001F4587" w14:paraId="326689E5" w14:textId="77777777" w:rsidTr="00E36E57">
        <w:trPr>
          <w:trHeight w:val="20"/>
          <w:jc w:val="center"/>
        </w:trPr>
        <w:tc>
          <w:tcPr>
            <w:tcW w:w="1668" w:type="dxa"/>
            <w:vAlign w:val="center"/>
          </w:tcPr>
          <w:p w14:paraId="111525E0" w14:textId="5AA8611F" w:rsidR="004C28B0" w:rsidRPr="00315355" w:rsidRDefault="00D33D6E" w:rsidP="00320CFA">
            <w:pPr>
              <w:spacing w:line="336" w:lineRule="auto"/>
              <w:jc w:val="center"/>
              <w:rPr>
                <w:rStyle w:val="fontstyle01"/>
                <w:b w:val="0"/>
                <w:color w:val="000000" w:themeColor="text1"/>
              </w:rPr>
            </w:pPr>
            <w:r>
              <w:rPr>
                <w:rStyle w:val="fontstyle01"/>
                <w:b w:val="0"/>
                <w:color w:val="000000" w:themeColor="text1"/>
              </w:rPr>
              <w:t>10</w:t>
            </w:r>
          </w:p>
        </w:tc>
        <w:tc>
          <w:tcPr>
            <w:tcW w:w="1842" w:type="dxa"/>
          </w:tcPr>
          <w:p w14:paraId="735ACDE6" w14:textId="77777777"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Kiểm tra nhập Tài</w:t>
            </w:r>
            <w:r w:rsidRPr="001F4587">
              <w:rPr>
                <w:rFonts w:cs="Times New Roman"/>
                <w:color w:val="000000" w:themeColor="text1"/>
                <w:sz w:val="28"/>
                <w:szCs w:val="28"/>
              </w:rPr>
              <w:t xml:space="preserve"> </w:t>
            </w:r>
            <w:r w:rsidRPr="001F4587">
              <w:rPr>
                <w:rStyle w:val="fontstyle31"/>
                <w:color w:val="000000" w:themeColor="text1"/>
              </w:rPr>
              <w:t>khoản là ký tự đặc</w:t>
            </w:r>
            <w:r w:rsidRPr="001F4587">
              <w:rPr>
                <w:rFonts w:cs="Times New Roman"/>
                <w:color w:val="000000" w:themeColor="text1"/>
                <w:sz w:val="28"/>
                <w:szCs w:val="28"/>
              </w:rPr>
              <w:t xml:space="preserve"> </w:t>
            </w:r>
            <w:r w:rsidRPr="001F4587">
              <w:rPr>
                <w:rStyle w:val="fontstyle31"/>
                <w:color w:val="000000" w:themeColor="text1"/>
              </w:rPr>
              <w:t>biệt</w:t>
            </w:r>
          </w:p>
        </w:tc>
        <w:tc>
          <w:tcPr>
            <w:tcW w:w="3261" w:type="dxa"/>
          </w:tcPr>
          <w:p w14:paraId="7D99F45A" w14:textId="77777777" w:rsidR="004C28B0" w:rsidRPr="001F4587" w:rsidRDefault="004C28B0" w:rsidP="00320CFA">
            <w:pPr>
              <w:spacing w:line="336" w:lineRule="auto"/>
              <w:jc w:val="left"/>
              <w:rPr>
                <w:rStyle w:val="fontstyle31"/>
                <w:color w:val="000000" w:themeColor="text1"/>
              </w:rPr>
            </w:pPr>
            <w:r w:rsidRPr="001F4587">
              <w:rPr>
                <w:rFonts w:cs="Times New Roman"/>
                <w:color w:val="000000" w:themeColor="text1"/>
                <w:sz w:val="28"/>
                <w:szCs w:val="28"/>
              </w:rPr>
              <w:t>1. Nhập Tài khoản bao gồm các kí tự đặc biệt   (@#$%^*~/\\,|).</w:t>
            </w:r>
            <w:r w:rsidRPr="001F4587">
              <w:rPr>
                <w:rFonts w:cs="Times New Roman"/>
                <w:color w:val="000000" w:themeColor="text1"/>
                <w:sz w:val="28"/>
                <w:szCs w:val="28"/>
              </w:rPr>
              <w:br/>
              <w:t>2. Nhập hợp lệ các trường còn lại</w:t>
            </w:r>
            <w:r w:rsidRPr="001F4587">
              <w:rPr>
                <w:rFonts w:cs="Times New Roman"/>
                <w:color w:val="000000" w:themeColor="text1"/>
                <w:sz w:val="28"/>
                <w:szCs w:val="28"/>
              </w:rPr>
              <w:br/>
              <w:t>3. Click button "Đăng ký"</w:t>
            </w:r>
          </w:p>
        </w:tc>
        <w:tc>
          <w:tcPr>
            <w:tcW w:w="2835" w:type="dxa"/>
          </w:tcPr>
          <w:p w14:paraId="16400E05" w14:textId="3E463FFF" w:rsidR="004C28B0" w:rsidRPr="001F4587" w:rsidRDefault="004C28B0" w:rsidP="00320CFA">
            <w:pPr>
              <w:spacing w:line="336" w:lineRule="auto"/>
              <w:jc w:val="left"/>
              <w:rPr>
                <w:rStyle w:val="fontstyle31"/>
                <w:color w:val="000000" w:themeColor="text1"/>
              </w:rPr>
            </w:pPr>
            <w:r w:rsidRPr="001F4587">
              <w:rPr>
                <w:rFonts w:cs="Times New Roman"/>
                <w:color w:val="000000" w:themeColor="text1"/>
                <w:sz w:val="28"/>
                <w:szCs w:val="28"/>
              </w:rPr>
              <w:t>Hiển thị Message</w:t>
            </w:r>
            <w:r w:rsidRPr="001F4587">
              <w:rPr>
                <w:rFonts w:cs="Times New Roman"/>
                <w:color w:val="000000" w:themeColor="text1"/>
                <w:sz w:val="28"/>
                <w:szCs w:val="28"/>
              </w:rPr>
              <w:br/>
              <w:t>"Bạn cần nhập đúng</w:t>
            </w:r>
            <w:r w:rsidRPr="001F4587">
              <w:rPr>
                <w:rFonts w:cs="Times New Roman"/>
                <w:color w:val="000000" w:themeColor="text1"/>
                <w:sz w:val="28"/>
                <w:szCs w:val="28"/>
              </w:rPr>
              <w:br/>
              <w:t>định dạng. Chỉ được</w:t>
            </w:r>
            <w:r w:rsidRPr="001F4587">
              <w:rPr>
                <w:rFonts w:cs="Times New Roman"/>
                <w:color w:val="000000" w:themeColor="text1"/>
                <w:sz w:val="28"/>
                <w:szCs w:val="28"/>
              </w:rPr>
              <w:br/>
              <w:t>phép nhập các kí</w:t>
            </w:r>
            <w:r w:rsidRPr="001F4587">
              <w:rPr>
                <w:rStyle w:val="fontstyle31"/>
                <w:color w:val="000000" w:themeColor="text1"/>
              </w:rPr>
              <w:t xml:space="preserve"> tự chữ,</w:t>
            </w:r>
            <w:r w:rsidRPr="001F4587">
              <w:rPr>
                <w:rFonts w:cs="Times New Roman"/>
                <w:color w:val="000000" w:themeColor="text1"/>
                <w:sz w:val="28"/>
                <w:szCs w:val="28"/>
              </w:rPr>
              <w:t xml:space="preserve"> </w:t>
            </w:r>
            <w:r w:rsidRPr="001F4587">
              <w:rPr>
                <w:rStyle w:val="fontstyle31"/>
                <w:color w:val="000000" w:themeColor="text1"/>
              </w:rPr>
              <w:t>số."</w:t>
            </w:r>
          </w:p>
        </w:tc>
      </w:tr>
      <w:tr w:rsidR="004C28B0" w:rsidRPr="001F4587" w14:paraId="72483AB0" w14:textId="77777777" w:rsidTr="00E36E57">
        <w:trPr>
          <w:trHeight w:val="20"/>
          <w:jc w:val="center"/>
        </w:trPr>
        <w:tc>
          <w:tcPr>
            <w:tcW w:w="1668" w:type="dxa"/>
            <w:vAlign w:val="center"/>
          </w:tcPr>
          <w:p w14:paraId="22C4D2E3" w14:textId="3D2D7D3B" w:rsidR="004C28B0" w:rsidRPr="00315355" w:rsidRDefault="00D33D6E" w:rsidP="00320CFA">
            <w:pPr>
              <w:spacing w:line="336" w:lineRule="auto"/>
              <w:jc w:val="center"/>
              <w:rPr>
                <w:rStyle w:val="fontstyle01"/>
                <w:b w:val="0"/>
                <w:color w:val="000000" w:themeColor="text1"/>
              </w:rPr>
            </w:pPr>
            <w:r>
              <w:rPr>
                <w:rStyle w:val="fontstyle01"/>
                <w:b w:val="0"/>
                <w:color w:val="000000" w:themeColor="text1"/>
              </w:rPr>
              <w:t>11</w:t>
            </w:r>
          </w:p>
        </w:tc>
        <w:tc>
          <w:tcPr>
            <w:tcW w:w="1842" w:type="dxa"/>
          </w:tcPr>
          <w:p w14:paraId="73DB06E2" w14:textId="3CE992C6" w:rsidR="004C28B0" w:rsidRPr="001F4587" w:rsidRDefault="004C28B0" w:rsidP="00320CFA">
            <w:pPr>
              <w:spacing w:line="336" w:lineRule="auto"/>
              <w:jc w:val="left"/>
              <w:rPr>
                <w:rStyle w:val="fontstyle31"/>
                <w:color w:val="000000" w:themeColor="text1"/>
              </w:rPr>
            </w:pPr>
            <w:r w:rsidRPr="001F4587">
              <w:rPr>
                <w:rStyle w:val="fontstyle31"/>
                <w:color w:val="000000" w:themeColor="text1"/>
              </w:rPr>
              <w:t>Kiểm tra Tên</w:t>
            </w:r>
            <w:r w:rsidR="00DC147B" w:rsidRPr="001F4587">
              <w:rPr>
                <w:rFonts w:cs="Times New Roman"/>
                <w:color w:val="000000" w:themeColor="text1"/>
                <w:sz w:val="28"/>
                <w:szCs w:val="28"/>
              </w:rPr>
              <w:t xml:space="preserve"> </w:t>
            </w:r>
            <w:r w:rsidRPr="001F4587">
              <w:rPr>
                <w:rStyle w:val="fontstyle31"/>
                <w:color w:val="000000" w:themeColor="text1"/>
              </w:rPr>
              <w:t>đăng nhập là duy</w:t>
            </w:r>
            <w:r w:rsidR="00263003">
              <w:rPr>
                <w:rStyle w:val="fontstyle31"/>
                <w:color w:val="000000" w:themeColor="text1"/>
              </w:rPr>
              <w:t xml:space="preserve"> </w:t>
            </w:r>
            <w:r w:rsidRPr="001F4587">
              <w:rPr>
                <w:rStyle w:val="fontstyle31"/>
                <w:color w:val="000000" w:themeColor="text1"/>
              </w:rPr>
              <w:t>nhất</w:t>
            </w:r>
          </w:p>
        </w:tc>
        <w:tc>
          <w:tcPr>
            <w:tcW w:w="3261" w:type="dxa"/>
          </w:tcPr>
          <w:p w14:paraId="34A403B0" w14:textId="77777777" w:rsidR="004C28B0" w:rsidRPr="001F4587" w:rsidRDefault="004C28B0" w:rsidP="00320CFA">
            <w:pPr>
              <w:spacing w:line="336" w:lineRule="auto"/>
              <w:jc w:val="left"/>
              <w:rPr>
                <w:rFonts w:cs="Times New Roman"/>
                <w:color w:val="000000" w:themeColor="text1"/>
                <w:sz w:val="28"/>
                <w:szCs w:val="28"/>
              </w:rPr>
            </w:pPr>
            <w:r w:rsidRPr="001F4587">
              <w:rPr>
                <w:rStyle w:val="fontstyle31"/>
                <w:color w:val="000000" w:themeColor="text1"/>
              </w:rPr>
              <w:t>1. Nhập Tên đăng nhập ko</w:t>
            </w:r>
            <w:r w:rsidRPr="001F4587">
              <w:rPr>
                <w:rFonts w:cs="Times New Roman"/>
                <w:color w:val="000000" w:themeColor="text1"/>
                <w:sz w:val="28"/>
                <w:szCs w:val="28"/>
              </w:rPr>
              <w:t xml:space="preserve"> </w:t>
            </w:r>
            <w:r w:rsidRPr="001F4587">
              <w:rPr>
                <w:rStyle w:val="fontstyle31"/>
                <w:color w:val="000000" w:themeColor="text1"/>
              </w:rPr>
              <w:t>tồn tại trong DB</w:t>
            </w:r>
            <w:r w:rsidRPr="001F4587">
              <w:rPr>
                <w:rFonts w:cs="Times New Roman"/>
                <w:color w:val="000000" w:themeColor="text1"/>
                <w:sz w:val="28"/>
                <w:szCs w:val="28"/>
              </w:rPr>
              <w:br/>
            </w:r>
            <w:r w:rsidRPr="001F4587">
              <w:rPr>
                <w:rStyle w:val="fontstyle31"/>
                <w:color w:val="000000" w:themeColor="text1"/>
              </w:rPr>
              <w:t>2. Các trường khác nhập</w:t>
            </w:r>
            <w:r w:rsidRPr="001F4587">
              <w:rPr>
                <w:rFonts w:cs="Times New Roman"/>
                <w:color w:val="000000" w:themeColor="text1"/>
                <w:sz w:val="28"/>
                <w:szCs w:val="28"/>
              </w:rPr>
              <w:t xml:space="preserve"> </w:t>
            </w:r>
            <w:r w:rsidRPr="001F4587">
              <w:rPr>
                <w:rStyle w:val="fontstyle31"/>
                <w:color w:val="000000" w:themeColor="text1"/>
              </w:rPr>
              <w:lastRenderedPageBreak/>
              <w:t>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132E4CE2" w14:textId="4B933289" w:rsidR="004C28B0" w:rsidRPr="001F4587" w:rsidRDefault="004C28B0" w:rsidP="00320CFA">
            <w:pPr>
              <w:spacing w:line="336" w:lineRule="auto"/>
              <w:jc w:val="left"/>
              <w:rPr>
                <w:rFonts w:cs="Times New Roman"/>
                <w:color w:val="000000" w:themeColor="text1"/>
                <w:sz w:val="28"/>
                <w:szCs w:val="28"/>
              </w:rPr>
            </w:pPr>
            <w:r w:rsidRPr="001F4587">
              <w:rPr>
                <w:rStyle w:val="fontstyle31"/>
                <w:color w:val="000000" w:themeColor="text1"/>
              </w:rPr>
              <w:lastRenderedPageBreak/>
              <w:t>Đăng ký thành công</w:t>
            </w:r>
            <w:r w:rsidRPr="001F4587">
              <w:rPr>
                <w:rFonts w:cs="Times New Roman"/>
                <w:color w:val="000000" w:themeColor="text1"/>
                <w:sz w:val="28"/>
                <w:szCs w:val="28"/>
              </w:rPr>
              <w:t xml:space="preserve"> </w:t>
            </w:r>
            <w:r w:rsidRPr="001F4587">
              <w:rPr>
                <w:rStyle w:val="fontstyle31"/>
                <w:color w:val="000000" w:themeColor="text1"/>
              </w:rPr>
              <w:t>chuyển vào màn hình</w:t>
            </w:r>
            <w:r w:rsidRPr="001F4587">
              <w:rPr>
                <w:rFonts w:cs="Times New Roman"/>
                <w:color w:val="000000" w:themeColor="text1"/>
                <w:sz w:val="28"/>
                <w:szCs w:val="28"/>
              </w:rPr>
              <w:t xml:space="preserve"> </w:t>
            </w:r>
            <w:r w:rsidRPr="001F4587">
              <w:rPr>
                <w:rStyle w:val="fontstyle31"/>
                <w:color w:val="000000" w:themeColor="text1"/>
              </w:rPr>
              <w:t>đăng nhập</w:t>
            </w:r>
          </w:p>
        </w:tc>
      </w:tr>
      <w:tr w:rsidR="004C28B0" w:rsidRPr="001F4587" w14:paraId="3B72E3DA" w14:textId="77777777" w:rsidTr="00E36E57">
        <w:trPr>
          <w:trHeight w:val="20"/>
          <w:jc w:val="center"/>
        </w:trPr>
        <w:tc>
          <w:tcPr>
            <w:tcW w:w="1668" w:type="dxa"/>
            <w:vAlign w:val="center"/>
          </w:tcPr>
          <w:p w14:paraId="580061CE" w14:textId="56933C77" w:rsidR="004C28B0" w:rsidRPr="00315355" w:rsidRDefault="00D33D6E" w:rsidP="00320CFA">
            <w:pPr>
              <w:spacing w:line="336" w:lineRule="auto"/>
              <w:jc w:val="center"/>
              <w:rPr>
                <w:rStyle w:val="fontstyle01"/>
                <w:b w:val="0"/>
                <w:color w:val="000000" w:themeColor="text1"/>
              </w:rPr>
            </w:pPr>
            <w:r>
              <w:rPr>
                <w:rStyle w:val="fontstyle01"/>
                <w:b w:val="0"/>
                <w:color w:val="000000" w:themeColor="text1"/>
              </w:rPr>
              <w:lastRenderedPageBreak/>
              <w:t>12</w:t>
            </w:r>
          </w:p>
        </w:tc>
        <w:tc>
          <w:tcPr>
            <w:tcW w:w="1842" w:type="dxa"/>
          </w:tcPr>
          <w:p w14:paraId="21B4FD05" w14:textId="7CCFFB7E" w:rsidR="004C28B0" w:rsidRPr="001F4587" w:rsidRDefault="004D7070" w:rsidP="00320CFA">
            <w:pPr>
              <w:spacing w:line="312" w:lineRule="auto"/>
              <w:jc w:val="left"/>
              <w:rPr>
                <w:rStyle w:val="fontstyle31"/>
                <w:color w:val="000000" w:themeColor="text1"/>
              </w:rPr>
            </w:pPr>
            <w:r w:rsidRPr="001F4587">
              <w:rPr>
                <w:rStyle w:val="fontstyle31"/>
                <w:color w:val="000000" w:themeColor="text1"/>
              </w:rPr>
              <w:t>Kiểm tra Tên</w:t>
            </w:r>
            <w:r w:rsidR="00DC147B" w:rsidRPr="001F4587">
              <w:rPr>
                <w:rFonts w:cs="Times New Roman"/>
                <w:color w:val="000000" w:themeColor="text1"/>
                <w:sz w:val="28"/>
                <w:szCs w:val="28"/>
              </w:rPr>
              <w:t xml:space="preserve"> </w:t>
            </w:r>
            <w:r w:rsidRPr="001F4587">
              <w:rPr>
                <w:rStyle w:val="fontstyle31"/>
                <w:color w:val="000000" w:themeColor="text1"/>
              </w:rPr>
              <w:t>đăng nhập là bị</w:t>
            </w:r>
            <w:r w:rsidR="00263003">
              <w:rPr>
                <w:rStyle w:val="fontstyle31"/>
                <w:color w:val="000000" w:themeColor="text1"/>
              </w:rPr>
              <w:t xml:space="preserve"> </w:t>
            </w:r>
            <w:r w:rsidRPr="001F4587">
              <w:rPr>
                <w:rStyle w:val="fontstyle31"/>
                <w:color w:val="000000" w:themeColor="text1"/>
              </w:rPr>
              <w:t>trùng</w:t>
            </w:r>
          </w:p>
        </w:tc>
        <w:tc>
          <w:tcPr>
            <w:tcW w:w="3261" w:type="dxa"/>
          </w:tcPr>
          <w:p w14:paraId="375B72D9" w14:textId="77777777" w:rsidR="004C28B0" w:rsidRPr="001F4587" w:rsidRDefault="004D7070" w:rsidP="00320CFA">
            <w:pPr>
              <w:spacing w:line="312" w:lineRule="auto"/>
              <w:jc w:val="left"/>
              <w:rPr>
                <w:rStyle w:val="fontstyle31"/>
                <w:color w:val="000000" w:themeColor="text1"/>
              </w:rPr>
            </w:pPr>
            <w:r w:rsidRPr="001F4587">
              <w:rPr>
                <w:rStyle w:val="fontstyle31"/>
                <w:color w:val="000000" w:themeColor="text1"/>
              </w:rPr>
              <w:t>1. Nhập Tên đăng nhập tồn</w:t>
            </w:r>
            <w:r w:rsidRPr="001F4587">
              <w:rPr>
                <w:rFonts w:cs="Times New Roman"/>
                <w:color w:val="000000" w:themeColor="text1"/>
                <w:sz w:val="28"/>
                <w:szCs w:val="28"/>
              </w:rPr>
              <w:t xml:space="preserve"> </w:t>
            </w:r>
            <w:r w:rsidRPr="001F4587">
              <w:rPr>
                <w:rStyle w:val="fontstyle31"/>
                <w:color w:val="000000" w:themeColor="text1"/>
              </w:rPr>
              <w:t>tại trong DB</w:t>
            </w:r>
            <w:r w:rsidRPr="001F4587">
              <w:rPr>
                <w:rFonts w:cs="Times New Roman"/>
                <w:color w:val="000000" w:themeColor="text1"/>
                <w:sz w:val="28"/>
                <w:szCs w:val="28"/>
              </w:rPr>
              <w:br/>
            </w:r>
            <w:r w:rsidRPr="001F4587">
              <w:rPr>
                <w:rStyle w:val="fontstyle31"/>
                <w:color w:val="000000" w:themeColor="text1"/>
              </w:rPr>
              <w:t>2. Nhập hợp lệ các trường</w:t>
            </w:r>
            <w:r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4A51B3FE" w14:textId="0E4996F8" w:rsidR="004C28B0" w:rsidRPr="001F4587" w:rsidRDefault="004D7070" w:rsidP="00320CFA">
            <w:pPr>
              <w:spacing w:line="312" w:lineRule="auto"/>
              <w:jc w:val="left"/>
              <w:rPr>
                <w:rStyle w:val="fontstyle31"/>
                <w:color w:val="000000" w:themeColor="text1"/>
              </w:rPr>
            </w:pPr>
            <w:r w:rsidRPr="001F4587">
              <w:rPr>
                <w:rStyle w:val="fontstyle31"/>
                <w:color w:val="000000" w:themeColor="text1"/>
              </w:rPr>
              <w:t>Hiển thị message</w:t>
            </w:r>
            <w:r w:rsidRPr="001F4587">
              <w:rPr>
                <w:rFonts w:cs="Times New Roman"/>
                <w:color w:val="000000" w:themeColor="text1"/>
                <w:sz w:val="28"/>
                <w:szCs w:val="28"/>
              </w:rPr>
              <w:t xml:space="preserve"> </w:t>
            </w:r>
            <w:r w:rsidRPr="001F4587">
              <w:rPr>
                <w:rStyle w:val="fontstyle31"/>
                <w:color w:val="000000" w:themeColor="text1"/>
              </w:rPr>
              <w:t>"Tên dăng nhập đã tồn</w:t>
            </w:r>
            <w:r w:rsidR="00263003">
              <w:rPr>
                <w:rStyle w:val="fontstyle31"/>
                <w:color w:val="000000" w:themeColor="text1"/>
              </w:rPr>
              <w:t xml:space="preserve"> </w:t>
            </w:r>
            <w:r w:rsidRPr="001F4587">
              <w:rPr>
                <w:rStyle w:val="fontstyle31"/>
                <w:color w:val="000000" w:themeColor="text1"/>
              </w:rPr>
              <w:t>tại" Thực hiện Trim</w:t>
            </w:r>
            <w:r w:rsidRPr="001F4587">
              <w:rPr>
                <w:rFonts w:cs="Times New Roman"/>
                <w:color w:val="000000" w:themeColor="text1"/>
                <w:sz w:val="28"/>
                <w:szCs w:val="28"/>
              </w:rPr>
              <w:t xml:space="preserve"> </w:t>
            </w:r>
            <w:r w:rsidRPr="001F4587">
              <w:rPr>
                <w:rStyle w:val="fontstyle31"/>
                <w:color w:val="000000" w:themeColor="text1"/>
              </w:rPr>
              <w:t>Space ở đầu cuối dữ liệu</w:t>
            </w:r>
            <w:r w:rsidRPr="001F4587">
              <w:rPr>
                <w:rFonts w:cs="Times New Roman"/>
                <w:color w:val="000000" w:themeColor="text1"/>
                <w:sz w:val="28"/>
                <w:szCs w:val="28"/>
              </w:rPr>
              <w:t xml:space="preserve"> </w:t>
            </w:r>
            <w:r w:rsidRPr="001F4587">
              <w:rPr>
                <w:rStyle w:val="fontstyle31"/>
                <w:color w:val="000000" w:themeColor="text1"/>
              </w:rPr>
              <w:t>khi lưu vào CSDL</w:t>
            </w:r>
          </w:p>
        </w:tc>
      </w:tr>
      <w:tr w:rsidR="004D7070" w:rsidRPr="001F4587" w14:paraId="7FD83669" w14:textId="77777777" w:rsidTr="00E36E57">
        <w:trPr>
          <w:trHeight w:val="20"/>
          <w:jc w:val="center"/>
        </w:trPr>
        <w:tc>
          <w:tcPr>
            <w:tcW w:w="1668" w:type="dxa"/>
            <w:vAlign w:val="center"/>
          </w:tcPr>
          <w:p w14:paraId="419BEE19" w14:textId="7785962C"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13</w:t>
            </w:r>
          </w:p>
        </w:tc>
        <w:tc>
          <w:tcPr>
            <w:tcW w:w="1842" w:type="dxa"/>
          </w:tcPr>
          <w:p w14:paraId="160A0F00" w14:textId="129467D7"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Kiểm tra Tên</w:t>
            </w:r>
            <w:r w:rsidR="00DC147B" w:rsidRPr="001F4587">
              <w:rPr>
                <w:rFonts w:cs="Times New Roman"/>
                <w:color w:val="000000" w:themeColor="text1"/>
                <w:sz w:val="28"/>
                <w:szCs w:val="28"/>
              </w:rPr>
              <w:t xml:space="preserve"> </w:t>
            </w:r>
            <w:r w:rsidRPr="001F4587">
              <w:rPr>
                <w:rStyle w:val="fontstyle31"/>
                <w:color w:val="000000" w:themeColor="text1"/>
              </w:rPr>
              <w:t>đăng nhập là tiếng</w:t>
            </w:r>
            <w:r w:rsidR="00DC147B" w:rsidRPr="001F4587">
              <w:rPr>
                <w:rFonts w:cs="Times New Roman"/>
                <w:color w:val="000000" w:themeColor="text1"/>
                <w:sz w:val="28"/>
                <w:szCs w:val="28"/>
              </w:rPr>
              <w:t xml:space="preserve"> </w:t>
            </w:r>
            <w:r w:rsidRPr="001F4587">
              <w:rPr>
                <w:rStyle w:val="fontstyle31"/>
                <w:color w:val="000000" w:themeColor="text1"/>
              </w:rPr>
              <w:t>việt có dấu</w:t>
            </w:r>
          </w:p>
        </w:tc>
        <w:tc>
          <w:tcPr>
            <w:tcW w:w="3261" w:type="dxa"/>
          </w:tcPr>
          <w:p w14:paraId="1AEE2548" w14:textId="77777777"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1. Nhập Tên đăng nhập =</w:t>
            </w:r>
            <w:r w:rsidRPr="001F4587">
              <w:rPr>
                <w:rFonts w:cs="Times New Roman"/>
                <w:color w:val="000000" w:themeColor="text1"/>
                <w:sz w:val="28"/>
                <w:szCs w:val="28"/>
              </w:rPr>
              <w:t xml:space="preserve"> </w:t>
            </w:r>
            <w:r w:rsidRPr="001F4587">
              <w:rPr>
                <w:rStyle w:val="fontstyle31"/>
                <w:color w:val="000000" w:themeColor="text1"/>
              </w:rPr>
              <w:t>tiếng việt</w:t>
            </w:r>
            <w:r w:rsidRPr="001F4587">
              <w:rPr>
                <w:rFonts w:cs="Times New Roman"/>
                <w:color w:val="000000" w:themeColor="text1"/>
                <w:sz w:val="28"/>
                <w:szCs w:val="28"/>
              </w:rPr>
              <w:br/>
            </w:r>
            <w:r w:rsidRPr="001F4587">
              <w:rPr>
                <w:rStyle w:val="fontstyle31"/>
                <w:color w:val="000000" w:themeColor="text1"/>
              </w:rPr>
              <w:t>2. Nhập hợp lệ các trường</w:t>
            </w:r>
            <w:r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3D18EA10" w14:textId="77777777"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Hiển thị message</w:t>
            </w:r>
            <w:r w:rsidRPr="001F4587">
              <w:rPr>
                <w:rFonts w:cs="Times New Roman"/>
                <w:color w:val="000000" w:themeColor="text1"/>
                <w:sz w:val="28"/>
                <w:szCs w:val="28"/>
              </w:rPr>
              <w:br/>
            </w:r>
            <w:r w:rsidRPr="001F4587">
              <w:rPr>
                <w:rStyle w:val="fontstyle31"/>
                <w:color w:val="000000" w:themeColor="text1"/>
              </w:rPr>
              <w:t>"Tên đăng nhập ko đúng</w:t>
            </w:r>
            <w:r w:rsidRPr="001F4587">
              <w:rPr>
                <w:rFonts w:cs="Times New Roman"/>
                <w:color w:val="000000" w:themeColor="text1"/>
                <w:sz w:val="28"/>
                <w:szCs w:val="28"/>
              </w:rPr>
              <w:t xml:space="preserve"> </w:t>
            </w:r>
            <w:r w:rsidRPr="001F4587">
              <w:rPr>
                <w:rStyle w:val="fontstyle31"/>
                <w:color w:val="000000" w:themeColor="text1"/>
              </w:rPr>
              <w:t>định dạng"</w:t>
            </w:r>
          </w:p>
        </w:tc>
      </w:tr>
      <w:tr w:rsidR="004D7070" w:rsidRPr="001F4587" w14:paraId="235E381C" w14:textId="77777777" w:rsidTr="00E36E57">
        <w:trPr>
          <w:trHeight w:val="20"/>
          <w:jc w:val="center"/>
        </w:trPr>
        <w:tc>
          <w:tcPr>
            <w:tcW w:w="1668" w:type="dxa"/>
            <w:vAlign w:val="center"/>
          </w:tcPr>
          <w:p w14:paraId="24AC48BE" w14:textId="1B31D410"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14</w:t>
            </w:r>
          </w:p>
        </w:tc>
        <w:tc>
          <w:tcPr>
            <w:tcW w:w="1842" w:type="dxa"/>
          </w:tcPr>
          <w:p w14:paraId="006F5866" w14:textId="004CA9A4"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Kiểm tra Tên</w:t>
            </w:r>
            <w:r w:rsidR="00DC147B" w:rsidRPr="001F4587">
              <w:rPr>
                <w:rFonts w:cs="Times New Roman"/>
                <w:color w:val="000000" w:themeColor="text1"/>
                <w:sz w:val="28"/>
                <w:szCs w:val="28"/>
              </w:rPr>
              <w:t xml:space="preserve"> </w:t>
            </w:r>
            <w:r w:rsidRPr="001F4587">
              <w:rPr>
                <w:rStyle w:val="fontstyle31"/>
                <w:color w:val="000000" w:themeColor="text1"/>
              </w:rPr>
              <w:t>đăng nhập là tiếng</w:t>
            </w:r>
            <w:r w:rsidR="00263003">
              <w:rPr>
                <w:rStyle w:val="fontstyle31"/>
                <w:color w:val="000000" w:themeColor="text1"/>
              </w:rPr>
              <w:t xml:space="preserve"> </w:t>
            </w:r>
            <w:r w:rsidRPr="001F4587">
              <w:rPr>
                <w:rStyle w:val="fontstyle31"/>
                <w:color w:val="000000" w:themeColor="text1"/>
              </w:rPr>
              <w:t>việt có dấu</w:t>
            </w:r>
          </w:p>
        </w:tc>
        <w:tc>
          <w:tcPr>
            <w:tcW w:w="3261" w:type="dxa"/>
          </w:tcPr>
          <w:p w14:paraId="4A9EFD72" w14:textId="77777777"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1. Nhập Tên đăng nhập =</w:t>
            </w:r>
            <w:r w:rsidRPr="001F4587">
              <w:rPr>
                <w:rFonts w:cs="Times New Roman"/>
                <w:color w:val="000000" w:themeColor="text1"/>
                <w:sz w:val="28"/>
                <w:szCs w:val="28"/>
              </w:rPr>
              <w:t xml:space="preserve"> </w:t>
            </w:r>
            <w:r w:rsidRPr="001F4587">
              <w:rPr>
                <w:rStyle w:val="fontstyle31"/>
                <w:color w:val="000000" w:themeColor="text1"/>
              </w:rPr>
              <w:t>tiếng việt</w:t>
            </w:r>
            <w:r w:rsidRPr="001F4587">
              <w:rPr>
                <w:rFonts w:cs="Times New Roman"/>
                <w:color w:val="000000" w:themeColor="text1"/>
                <w:sz w:val="28"/>
                <w:szCs w:val="28"/>
              </w:rPr>
              <w:br/>
            </w:r>
            <w:r w:rsidRPr="001F4587">
              <w:rPr>
                <w:rStyle w:val="fontstyle31"/>
                <w:color w:val="000000" w:themeColor="text1"/>
              </w:rPr>
              <w:t>2. Nhập hợp lệ các trường</w:t>
            </w:r>
            <w:r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506DE7B0" w14:textId="11F22A2A"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 xml:space="preserve"> Hiển thị message</w:t>
            </w:r>
            <w:r w:rsidRPr="001F4587">
              <w:rPr>
                <w:rFonts w:cs="Times New Roman"/>
                <w:color w:val="000000" w:themeColor="text1"/>
                <w:sz w:val="28"/>
                <w:szCs w:val="28"/>
              </w:rPr>
              <w:br/>
            </w:r>
            <w:r w:rsidRPr="001F4587">
              <w:rPr>
                <w:rStyle w:val="fontstyle31"/>
                <w:color w:val="000000" w:themeColor="text1"/>
              </w:rPr>
              <w:t>"Tên đăng nhập ko đúng</w:t>
            </w:r>
            <w:r w:rsidRPr="001F4587">
              <w:rPr>
                <w:rFonts w:cs="Times New Roman"/>
                <w:color w:val="000000" w:themeColor="text1"/>
                <w:sz w:val="28"/>
                <w:szCs w:val="28"/>
              </w:rPr>
              <w:t xml:space="preserve"> </w:t>
            </w:r>
            <w:r w:rsidRPr="001F4587">
              <w:rPr>
                <w:rStyle w:val="fontstyle31"/>
                <w:color w:val="000000" w:themeColor="text1"/>
              </w:rPr>
              <w:t>định dạng"</w:t>
            </w:r>
          </w:p>
        </w:tc>
      </w:tr>
      <w:tr w:rsidR="004D7070" w:rsidRPr="001F4587" w14:paraId="5B7F47BB" w14:textId="77777777" w:rsidTr="00E36E57">
        <w:trPr>
          <w:trHeight w:val="20"/>
          <w:jc w:val="center"/>
        </w:trPr>
        <w:tc>
          <w:tcPr>
            <w:tcW w:w="1668" w:type="dxa"/>
            <w:vAlign w:val="center"/>
          </w:tcPr>
          <w:p w14:paraId="709B5699" w14:textId="6D6A0B11"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15</w:t>
            </w:r>
          </w:p>
        </w:tc>
        <w:tc>
          <w:tcPr>
            <w:tcW w:w="1842" w:type="dxa"/>
          </w:tcPr>
          <w:p w14:paraId="12560FEA" w14:textId="33DEA4B8"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Kiểm tra nhập ký</w:t>
            </w:r>
            <w:r w:rsidR="00315355">
              <w:rPr>
                <w:rStyle w:val="fontstyle31"/>
                <w:color w:val="000000" w:themeColor="text1"/>
              </w:rPr>
              <w:t xml:space="preserve"> </w:t>
            </w:r>
            <w:r w:rsidRPr="001F4587">
              <w:rPr>
                <w:rStyle w:val="fontstyle31"/>
                <w:color w:val="000000" w:themeColor="text1"/>
              </w:rPr>
              <w:t>tự trắng đầu và</w:t>
            </w:r>
            <w:r w:rsidR="00DC147B" w:rsidRPr="001F4587">
              <w:rPr>
                <w:rFonts w:cs="Times New Roman"/>
                <w:color w:val="000000" w:themeColor="text1"/>
                <w:sz w:val="28"/>
                <w:szCs w:val="28"/>
              </w:rPr>
              <w:t xml:space="preserve"> </w:t>
            </w:r>
            <w:r w:rsidRPr="001F4587">
              <w:rPr>
                <w:rStyle w:val="fontstyle31"/>
                <w:color w:val="000000" w:themeColor="text1"/>
              </w:rPr>
              <w:t xml:space="preserve">cuối vào Tên đăng nhập </w:t>
            </w:r>
          </w:p>
        </w:tc>
        <w:tc>
          <w:tcPr>
            <w:tcW w:w="3261" w:type="dxa"/>
          </w:tcPr>
          <w:p w14:paraId="3378533C" w14:textId="6A8AF03B"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1. Nhập Tên đăng nhập có</w:t>
            </w:r>
            <w:r w:rsidR="00DC147B" w:rsidRPr="001F4587">
              <w:rPr>
                <w:rFonts w:cs="Times New Roman"/>
                <w:color w:val="000000" w:themeColor="text1"/>
                <w:sz w:val="28"/>
                <w:szCs w:val="28"/>
              </w:rPr>
              <w:t xml:space="preserve"> </w:t>
            </w:r>
            <w:r w:rsidRPr="001F4587">
              <w:rPr>
                <w:rStyle w:val="fontstyle31"/>
                <w:color w:val="000000" w:themeColor="text1"/>
              </w:rPr>
              <w:t>khoảng trắng đầu, cuối</w:t>
            </w:r>
            <w:r w:rsidRPr="001F4587">
              <w:rPr>
                <w:rFonts w:cs="Times New Roman"/>
                <w:color w:val="000000" w:themeColor="text1"/>
                <w:sz w:val="28"/>
                <w:szCs w:val="28"/>
              </w:rPr>
              <w:br/>
            </w:r>
            <w:r w:rsidRPr="001F4587">
              <w:rPr>
                <w:rStyle w:val="fontstyle31"/>
                <w:color w:val="000000" w:themeColor="text1"/>
              </w:rPr>
              <w:t>2. Nhập hợp lệ các trường còn lại.</w:t>
            </w:r>
            <w:r w:rsidRPr="001F4587">
              <w:rPr>
                <w:rFonts w:cs="Times New Roman"/>
                <w:color w:val="000000" w:themeColor="text1"/>
                <w:sz w:val="28"/>
                <w:szCs w:val="28"/>
              </w:rPr>
              <w:br/>
            </w:r>
            <w:r w:rsidR="00315355">
              <w:rPr>
                <w:rStyle w:val="fontstyle31"/>
                <w:color w:val="000000" w:themeColor="text1"/>
              </w:rPr>
              <w:t>3. Click button "Đăng ký"</w:t>
            </w:r>
          </w:p>
        </w:tc>
        <w:tc>
          <w:tcPr>
            <w:tcW w:w="2835" w:type="dxa"/>
          </w:tcPr>
          <w:p w14:paraId="2A1DFCFD" w14:textId="12483CB1"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Hiển thị message</w:t>
            </w:r>
            <w:r w:rsidRPr="001F4587">
              <w:rPr>
                <w:rFonts w:cs="Times New Roman"/>
                <w:color w:val="000000" w:themeColor="text1"/>
                <w:sz w:val="28"/>
                <w:szCs w:val="28"/>
              </w:rPr>
              <w:t xml:space="preserve"> </w:t>
            </w:r>
            <w:r w:rsidRPr="001F4587">
              <w:rPr>
                <w:rStyle w:val="fontstyle31"/>
                <w:color w:val="000000" w:themeColor="text1"/>
              </w:rPr>
              <w:t>"Đăng ký thành công"</w:t>
            </w:r>
            <w:r w:rsidRPr="001F4587">
              <w:rPr>
                <w:rFonts w:cs="Times New Roman"/>
                <w:color w:val="000000" w:themeColor="text1"/>
                <w:sz w:val="28"/>
                <w:szCs w:val="28"/>
              </w:rPr>
              <w:br/>
            </w:r>
          </w:p>
        </w:tc>
      </w:tr>
      <w:tr w:rsidR="004D7070" w:rsidRPr="001F4587" w14:paraId="428BD2C4" w14:textId="77777777" w:rsidTr="00E36E57">
        <w:trPr>
          <w:trHeight w:val="20"/>
          <w:jc w:val="center"/>
        </w:trPr>
        <w:tc>
          <w:tcPr>
            <w:tcW w:w="1668" w:type="dxa"/>
            <w:vAlign w:val="center"/>
          </w:tcPr>
          <w:p w14:paraId="3CEFB843" w14:textId="5D9D1735"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16</w:t>
            </w:r>
          </w:p>
        </w:tc>
        <w:tc>
          <w:tcPr>
            <w:tcW w:w="1842" w:type="dxa"/>
          </w:tcPr>
          <w:p w14:paraId="537CA852" w14:textId="19BF0198"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Kiểm tra nhập ký</w:t>
            </w:r>
            <w:r w:rsidR="00315355">
              <w:rPr>
                <w:rStyle w:val="fontstyle31"/>
                <w:color w:val="000000" w:themeColor="text1"/>
              </w:rPr>
              <w:t xml:space="preserve"> </w:t>
            </w:r>
            <w:r w:rsidRPr="001F4587">
              <w:rPr>
                <w:rStyle w:val="fontstyle31"/>
                <w:color w:val="000000" w:themeColor="text1"/>
              </w:rPr>
              <w:t>tự trắng vào giữa</w:t>
            </w:r>
            <w:r w:rsidR="00315355">
              <w:rPr>
                <w:rStyle w:val="fontstyle31"/>
                <w:color w:val="000000" w:themeColor="text1"/>
              </w:rPr>
              <w:t xml:space="preserve"> </w:t>
            </w:r>
            <w:r w:rsidRPr="001F4587">
              <w:rPr>
                <w:rStyle w:val="fontstyle31"/>
                <w:color w:val="000000" w:themeColor="text1"/>
              </w:rPr>
              <w:t>Tên đăng nhập</w:t>
            </w:r>
          </w:p>
        </w:tc>
        <w:tc>
          <w:tcPr>
            <w:tcW w:w="3261" w:type="dxa"/>
          </w:tcPr>
          <w:p w14:paraId="705244A7" w14:textId="4C5BDD2C" w:rsidR="004D7070" w:rsidRPr="001F4587" w:rsidRDefault="004D7070" w:rsidP="00320CFA">
            <w:pPr>
              <w:spacing w:line="312" w:lineRule="auto"/>
              <w:jc w:val="left"/>
              <w:rPr>
                <w:rStyle w:val="fontstyle31"/>
                <w:color w:val="000000" w:themeColor="text1"/>
              </w:rPr>
            </w:pPr>
            <w:r w:rsidRPr="001F4587">
              <w:rPr>
                <w:rStyle w:val="fontstyle31"/>
                <w:color w:val="000000" w:themeColor="text1"/>
              </w:rPr>
              <w:t>1. Nhập Tài khoản có</w:t>
            </w:r>
            <w:r w:rsidR="00DC147B" w:rsidRPr="001F4587">
              <w:rPr>
                <w:rFonts w:cs="Times New Roman"/>
                <w:color w:val="000000" w:themeColor="text1"/>
                <w:sz w:val="28"/>
                <w:szCs w:val="28"/>
              </w:rPr>
              <w:t xml:space="preserve"> </w:t>
            </w:r>
            <w:r w:rsidRPr="001F4587">
              <w:rPr>
                <w:rStyle w:val="fontstyle31"/>
                <w:color w:val="000000" w:themeColor="text1"/>
              </w:rPr>
              <w:t>khoảng trắng ở giữa</w:t>
            </w:r>
            <w:r w:rsidRPr="001F4587">
              <w:rPr>
                <w:rFonts w:cs="Times New Roman"/>
                <w:color w:val="000000" w:themeColor="text1"/>
                <w:sz w:val="28"/>
                <w:szCs w:val="28"/>
              </w:rPr>
              <w:br/>
            </w:r>
            <w:r w:rsidRPr="001F4587">
              <w:rPr>
                <w:rStyle w:val="fontstyle31"/>
                <w:color w:val="000000" w:themeColor="text1"/>
              </w:rPr>
              <w:t>2. Nhập hợp lệ các trường</w:t>
            </w:r>
            <w:r w:rsidR="00DC147B"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1F20A5F8" w14:textId="40A1F22A"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Hiển thị message</w:t>
            </w:r>
            <w:r w:rsidRPr="001F4587">
              <w:rPr>
                <w:rFonts w:cs="Times New Roman"/>
                <w:color w:val="000000" w:themeColor="text1"/>
                <w:sz w:val="28"/>
                <w:szCs w:val="28"/>
              </w:rPr>
              <w:br/>
            </w:r>
            <w:r w:rsidRPr="001F4587">
              <w:rPr>
                <w:rStyle w:val="fontstyle31"/>
                <w:color w:val="000000" w:themeColor="text1"/>
              </w:rPr>
              <w:t>"Tên đăng nhập không</w:t>
            </w:r>
            <w:r w:rsidR="00DC147B" w:rsidRPr="001F4587">
              <w:rPr>
                <w:rFonts w:cs="Times New Roman"/>
                <w:color w:val="000000" w:themeColor="text1"/>
                <w:sz w:val="28"/>
                <w:szCs w:val="28"/>
              </w:rPr>
              <w:t xml:space="preserve"> </w:t>
            </w:r>
            <w:r w:rsidRPr="001F4587">
              <w:rPr>
                <w:rStyle w:val="fontstyle31"/>
                <w:color w:val="000000" w:themeColor="text1"/>
              </w:rPr>
              <w:t>hợp lệ"</w:t>
            </w:r>
          </w:p>
        </w:tc>
      </w:tr>
      <w:tr w:rsidR="004D7070" w:rsidRPr="001F4587" w14:paraId="74180CED" w14:textId="77777777" w:rsidTr="00E36E57">
        <w:trPr>
          <w:trHeight w:val="20"/>
          <w:jc w:val="center"/>
        </w:trPr>
        <w:tc>
          <w:tcPr>
            <w:tcW w:w="1668" w:type="dxa"/>
            <w:vAlign w:val="center"/>
          </w:tcPr>
          <w:p w14:paraId="09218179" w14:textId="77777777" w:rsidR="004D7070" w:rsidRPr="00315355" w:rsidRDefault="00BD21A5" w:rsidP="00320CFA">
            <w:pPr>
              <w:spacing w:line="360" w:lineRule="auto"/>
              <w:jc w:val="center"/>
              <w:rPr>
                <w:rStyle w:val="fontstyle01"/>
                <w:color w:val="000000" w:themeColor="text1"/>
              </w:rPr>
            </w:pPr>
            <w:r w:rsidRPr="00315355">
              <w:rPr>
                <w:rStyle w:val="fontstyle01"/>
                <w:color w:val="000000" w:themeColor="text1"/>
              </w:rPr>
              <w:t>Email textbox</w:t>
            </w:r>
          </w:p>
        </w:tc>
        <w:tc>
          <w:tcPr>
            <w:tcW w:w="1842" w:type="dxa"/>
          </w:tcPr>
          <w:p w14:paraId="6570B162" w14:textId="77777777" w:rsidR="004D7070" w:rsidRPr="001F4587" w:rsidRDefault="004D7070" w:rsidP="00320CFA">
            <w:pPr>
              <w:spacing w:line="312" w:lineRule="auto"/>
              <w:rPr>
                <w:rStyle w:val="fontstyle31"/>
                <w:color w:val="000000" w:themeColor="text1"/>
              </w:rPr>
            </w:pPr>
          </w:p>
        </w:tc>
        <w:tc>
          <w:tcPr>
            <w:tcW w:w="3261" w:type="dxa"/>
          </w:tcPr>
          <w:p w14:paraId="2F51DFCF" w14:textId="77777777" w:rsidR="004D7070" w:rsidRPr="001F4587" w:rsidRDefault="004D7070" w:rsidP="00320CFA">
            <w:pPr>
              <w:spacing w:line="312" w:lineRule="auto"/>
              <w:rPr>
                <w:rStyle w:val="fontstyle31"/>
                <w:color w:val="000000" w:themeColor="text1"/>
              </w:rPr>
            </w:pPr>
          </w:p>
        </w:tc>
        <w:tc>
          <w:tcPr>
            <w:tcW w:w="2835" w:type="dxa"/>
          </w:tcPr>
          <w:p w14:paraId="7303CE8E" w14:textId="77777777" w:rsidR="004D7070" w:rsidRPr="001F4587" w:rsidRDefault="004D7070" w:rsidP="00320CFA">
            <w:pPr>
              <w:spacing w:line="312" w:lineRule="auto"/>
              <w:rPr>
                <w:rStyle w:val="fontstyle31"/>
                <w:color w:val="000000" w:themeColor="text1"/>
              </w:rPr>
            </w:pPr>
          </w:p>
        </w:tc>
      </w:tr>
      <w:tr w:rsidR="004D7070" w:rsidRPr="001F4587" w14:paraId="05891215" w14:textId="77777777" w:rsidTr="00E36E57">
        <w:trPr>
          <w:trHeight w:val="20"/>
          <w:jc w:val="center"/>
        </w:trPr>
        <w:tc>
          <w:tcPr>
            <w:tcW w:w="1668" w:type="dxa"/>
            <w:vAlign w:val="center"/>
          </w:tcPr>
          <w:p w14:paraId="59B4DD4D" w14:textId="4534C043"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17</w:t>
            </w:r>
          </w:p>
        </w:tc>
        <w:tc>
          <w:tcPr>
            <w:tcW w:w="1842" w:type="dxa"/>
          </w:tcPr>
          <w:p w14:paraId="0A9AC0E5" w14:textId="77777777"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Kiểm tra Email là</w:t>
            </w:r>
            <w:r w:rsidRPr="001F4587">
              <w:rPr>
                <w:rFonts w:cs="Times New Roman"/>
                <w:color w:val="000000" w:themeColor="text1"/>
                <w:sz w:val="28"/>
                <w:szCs w:val="28"/>
              </w:rPr>
              <w:br/>
            </w:r>
            <w:r w:rsidRPr="001F4587">
              <w:rPr>
                <w:rStyle w:val="fontstyle31"/>
                <w:color w:val="000000" w:themeColor="text1"/>
              </w:rPr>
              <w:t>trường bắt buộc</w:t>
            </w:r>
          </w:p>
        </w:tc>
        <w:tc>
          <w:tcPr>
            <w:tcW w:w="3261" w:type="dxa"/>
          </w:tcPr>
          <w:p w14:paraId="6DE6D693" w14:textId="177949E9"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1. Để trống trường Email</w:t>
            </w:r>
            <w:r w:rsidRPr="001F4587">
              <w:rPr>
                <w:rFonts w:cs="Times New Roman"/>
                <w:color w:val="000000" w:themeColor="text1"/>
                <w:sz w:val="28"/>
                <w:szCs w:val="28"/>
              </w:rPr>
              <w:br/>
            </w:r>
            <w:r w:rsidRPr="001F4587">
              <w:rPr>
                <w:rStyle w:val="fontstyle31"/>
                <w:color w:val="000000" w:themeColor="text1"/>
              </w:rPr>
              <w:t>2. Các thông tin khác được</w:t>
            </w:r>
            <w:r w:rsidR="00DC147B"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4BC2A6E2" w14:textId="76A128AE"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Hiển thị Message "*</w:t>
            </w:r>
            <w:r w:rsidR="00DC147B" w:rsidRPr="001F4587">
              <w:rPr>
                <w:rFonts w:cs="Times New Roman"/>
                <w:color w:val="000000" w:themeColor="text1"/>
                <w:sz w:val="28"/>
                <w:szCs w:val="28"/>
              </w:rPr>
              <w:t xml:space="preserve"> </w:t>
            </w:r>
            <w:r w:rsidRPr="001F4587">
              <w:rPr>
                <w:rStyle w:val="fontstyle31"/>
                <w:color w:val="000000" w:themeColor="text1"/>
              </w:rPr>
              <w:t>Email không được để</w:t>
            </w:r>
            <w:r w:rsidR="00DC147B" w:rsidRPr="001F4587">
              <w:rPr>
                <w:rFonts w:cs="Times New Roman"/>
                <w:color w:val="000000" w:themeColor="text1"/>
                <w:sz w:val="28"/>
                <w:szCs w:val="28"/>
              </w:rPr>
              <w:t xml:space="preserve"> </w:t>
            </w:r>
            <w:r w:rsidRPr="001F4587">
              <w:rPr>
                <w:rStyle w:val="fontstyle31"/>
                <w:color w:val="000000" w:themeColor="text1"/>
              </w:rPr>
              <w:t>trống."</w:t>
            </w:r>
          </w:p>
        </w:tc>
      </w:tr>
      <w:tr w:rsidR="004D7070" w:rsidRPr="001F4587" w14:paraId="175E31DB" w14:textId="77777777" w:rsidTr="00E36E57">
        <w:trPr>
          <w:trHeight w:val="20"/>
          <w:jc w:val="center"/>
        </w:trPr>
        <w:tc>
          <w:tcPr>
            <w:tcW w:w="1668" w:type="dxa"/>
            <w:vAlign w:val="center"/>
          </w:tcPr>
          <w:p w14:paraId="76876B45" w14:textId="1B54D299"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lastRenderedPageBreak/>
              <w:t>18</w:t>
            </w:r>
          </w:p>
        </w:tc>
        <w:tc>
          <w:tcPr>
            <w:tcW w:w="1842" w:type="dxa"/>
          </w:tcPr>
          <w:p w14:paraId="442B2662" w14:textId="77777777"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Kiểm tra nhập 100</w:t>
            </w:r>
            <w:r w:rsidRPr="001F4587">
              <w:rPr>
                <w:rFonts w:cs="Times New Roman"/>
                <w:color w:val="000000" w:themeColor="text1"/>
                <w:sz w:val="28"/>
                <w:szCs w:val="28"/>
              </w:rPr>
              <w:br/>
            </w:r>
            <w:r w:rsidRPr="001F4587">
              <w:rPr>
                <w:rStyle w:val="fontstyle31"/>
                <w:color w:val="000000" w:themeColor="text1"/>
              </w:rPr>
              <w:t>ký tự vào Email</w:t>
            </w:r>
          </w:p>
        </w:tc>
        <w:tc>
          <w:tcPr>
            <w:tcW w:w="3261" w:type="dxa"/>
          </w:tcPr>
          <w:p w14:paraId="466C623B" w14:textId="77777777"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1. Nhập 100 ký tự vào</w:t>
            </w:r>
            <w:r w:rsidRPr="001F4587">
              <w:rPr>
                <w:rFonts w:cs="Times New Roman"/>
                <w:color w:val="000000" w:themeColor="text1"/>
                <w:sz w:val="28"/>
                <w:szCs w:val="28"/>
              </w:rPr>
              <w:t xml:space="preserve"> </w:t>
            </w:r>
            <w:r w:rsidRPr="001F4587">
              <w:rPr>
                <w:rStyle w:val="fontstyle31"/>
                <w:color w:val="000000" w:themeColor="text1"/>
              </w:rPr>
              <w:t>Email</w:t>
            </w:r>
            <w:r w:rsidRPr="001F4587">
              <w:rPr>
                <w:rFonts w:cs="Times New Roman"/>
                <w:color w:val="000000" w:themeColor="text1"/>
                <w:sz w:val="28"/>
                <w:szCs w:val="28"/>
              </w:rPr>
              <w:br/>
            </w:r>
            <w:r w:rsidRPr="001F4587">
              <w:rPr>
                <w:rStyle w:val="fontstyle31"/>
                <w:color w:val="000000" w:themeColor="text1"/>
              </w:rPr>
              <w:t>2. Các thông tin khác được</w:t>
            </w:r>
            <w:r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47014919" w14:textId="74CB5045"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Hiển thị message "</w:t>
            </w:r>
            <w:r w:rsidRPr="001F4587">
              <w:rPr>
                <w:rFonts w:cs="Times New Roman"/>
                <w:color w:val="000000" w:themeColor="text1"/>
                <w:sz w:val="28"/>
                <w:szCs w:val="28"/>
              </w:rPr>
              <w:t xml:space="preserve"> </w:t>
            </w:r>
            <w:r w:rsidRPr="001F4587">
              <w:rPr>
                <w:rStyle w:val="fontstyle31"/>
                <w:color w:val="000000" w:themeColor="text1"/>
              </w:rPr>
              <w:t>Đăng ký thành công"</w:t>
            </w:r>
          </w:p>
        </w:tc>
      </w:tr>
      <w:tr w:rsidR="004D7070" w:rsidRPr="001F4587" w14:paraId="1A207DAE" w14:textId="77777777" w:rsidTr="00320CFA">
        <w:trPr>
          <w:trHeight w:val="20"/>
          <w:jc w:val="center"/>
        </w:trPr>
        <w:tc>
          <w:tcPr>
            <w:tcW w:w="1668" w:type="dxa"/>
            <w:vAlign w:val="center"/>
          </w:tcPr>
          <w:p w14:paraId="13AB5602" w14:textId="5C39A7A7"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19</w:t>
            </w:r>
          </w:p>
        </w:tc>
        <w:tc>
          <w:tcPr>
            <w:tcW w:w="1842" w:type="dxa"/>
          </w:tcPr>
          <w:p w14:paraId="2F0F4E17" w14:textId="15BBC492"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Kiểm tra nhập &gt;</w:t>
            </w:r>
            <w:r w:rsidR="006D3ECD">
              <w:rPr>
                <w:rStyle w:val="fontstyle31"/>
                <w:color w:val="000000" w:themeColor="text1"/>
              </w:rPr>
              <w:t xml:space="preserve"> </w:t>
            </w:r>
            <w:r w:rsidRPr="001F4587">
              <w:rPr>
                <w:rStyle w:val="fontstyle31"/>
                <w:color w:val="000000" w:themeColor="text1"/>
              </w:rPr>
              <w:t>100 ký tự vàoEmail</w:t>
            </w:r>
          </w:p>
        </w:tc>
        <w:tc>
          <w:tcPr>
            <w:tcW w:w="3261" w:type="dxa"/>
          </w:tcPr>
          <w:p w14:paraId="79338724" w14:textId="19638286" w:rsidR="009810E4" w:rsidRPr="001F4587" w:rsidRDefault="00BD21A5" w:rsidP="00320CFA">
            <w:pPr>
              <w:spacing w:line="312" w:lineRule="auto"/>
              <w:jc w:val="left"/>
              <w:rPr>
                <w:rStyle w:val="fontstyle31"/>
                <w:color w:val="000000" w:themeColor="text1"/>
              </w:rPr>
            </w:pPr>
            <w:r w:rsidRPr="001F4587">
              <w:rPr>
                <w:rStyle w:val="fontstyle31"/>
                <w:color w:val="000000" w:themeColor="text1"/>
              </w:rPr>
              <w:t>1. Nhập 101 ký tự vào</w:t>
            </w:r>
            <w:r w:rsidR="00DC147B" w:rsidRPr="001F4587">
              <w:rPr>
                <w:rFonts w:cs="Times New Roman"/>
                <w:color w:val="000000" w:themeColor="text1"/>
                <w:sz w:val="28"/>
                <w:szCs w:val="28"/>
              </w:rPr>
              <w:t xml:space="preserve"> </w:t>
            </w:r>
            <w:r w:rsidRPr="001F4587">
              <w:rPr>
                <w:rStyle w:val="fontstyle31"/>
                <w:color w:val="000000" w:themeColor="text1"/>
              </w:rPr>
              <w:t>Email</w:t>
            </w:r>
            <w:r w:rsidRPr="001F4587">
              <w:rPr>
                <w:rFonts w:cs="Times New Roman"/>
                <w:color w:val="000000" w:themeColor="text1"/>
                <w:sz w:val="28"/>
                <w:szCs w:val="28"/>
              </w:rPr>
              <w:br/>
            </w:r>
            <w:r w:rsidRPr="001F4587">
              <w:rPr>
                <w:rStyle w:val="fontstyle31"/>
                <w:color w:val="000000" w:themeColor="text1"/>
              </w:rPr>
              <w:t>2. Các thông tin khác được</w:t>
            </w:r>
            <w:r w:rsidR="00DC147B"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48D47886" w14:textId="1EBD02B8"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Hiển thị message "</w:t>
            </w:r>
            <w:r w:rsidRPr="001F4587">
              <w:rPr>
                <w:rFonts w:cs="Times New Roman"/>
                <w:color w:val="000000" w:themeColor="text1"/>
                <w:sz w:val="28"/>
                <w:szCs w:val="28"/>
              </w:rPr>
              <w:br/>
            </w:r>
            <w:r w:rsidRPr="001F4587">
              <w:rPr>
                <w:rStyle w:val="fontstyle31"/>
                <w:color w:val="000000" w:themeColor="text1"/>
              </w:rPr>
              <w:t>Email không được nhập</w:t>
            </w:r>
            <w:r w:rsidR="00DC147B" w:rsidRPr="001F4587">
              <w:rPr>
                <w:rFonts w:cs="Times New Roman"/>
                <w:color w:val="000000" w:themeColor="text1"/>
                <w:sz w:val="28"/>
                <w:szCs w:val="28"/>
              </w:rPr>
              <w:t xml:space="preserve"> </w:t>
            </w:r>
            <w:r w:rsidRPr="001F4587">
              <w:rPr>
                <w:rStyle w:val="fontstyle31"/>
                <w:color w:val="000000" w:themeColor="text1"/>
              </w:rPr>
              <w:t>quá 100 ký tự"</w:t>
            </w:r>
          </w:p>
        </w:tc>
      </w:tr>
      <w:tr w:rsidR="004D7070" w:rsidRPr="001F4587" w14:paraId="32CE9CF0" w14:textId="77777777" w:rsidTr="00320CFA">
        <w:trPr>
          <w:trHeight w:val="20"/>
          <w:jc w:val="center"/>
        </w:trPr>
        <w:tc>
          <w:tcPr>
            <w:tcW w:w="1668" w:type="dxa"/>
            <w:vAlign w:val="center"/>
          </w:tcPr>
          <w:p w14:paraId="6B823D3F" w14:textId="384A4FE8"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20</w:t>
            </w:r>
          </w:p>
        </w:tc>
        <w:tc>
          <w:tcPr>
            <w:tcW w:w="1842" w:type="dxa"/>
          </w:tcPr>
          <w:p w14:paraId="7E748D33" w14:textId="77777777"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Kiểm tra định</w:t>
            </w:r>
            <w:r w:rsidRPr="001F4587">
              <w:rPr>
                <w:rFonts w:cs="Times New Roman"/>
                <w:color w:val="000000" w:themeColor="text1"/>
                <w:sz w:val="28"/>
                <w:szCs w:val="28"/>
              </w:rPr>
              <w:br/>
            </w:r>
            <w:r w:rsidRPr="001F4587">
              <w:rPr>
                <w:rStyle w:val="fontstyle31"/>
                <w:color w:val="000000" w:themeColor="text1"/>
              </w:rPr>
              <w:t>dạng Email không</w:t>
            </w:r>
            <w:r w:rsidRPr="001F4587">
              <w:rPr>
                <w:rFonts w:cs="Times New Roman"/>
                <w:color w:val="000000" w:themeColor="text1"/>
                <w:sz w:val="28"/>
                <w:szCs w:val="28"/>
              </w:rPr>
              <w:br/>
            </w:r>
            <w:r w:rsidRPr="001F4587">
              <w:rPr>
                <w:rStyle w:val="fontstyle31"/>
                <w:color w:val="000000" w:themeColor="text1"/>
              </w:rPr>
              <w:t>hợp lệ</w:t>
            </w:r>
          </w:p>
        </w:tc>
        <w:tc>
          <w:tcPr>
            <w:tcW w:w="3261" w:type="dxa"/>
          </w:tcPr>
          <w:p w14:paraId="5859CC58" w14:textId="501E1DFA"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1. Nhập tên email là ký tự</w:t>
            </w:r>
            <w:r w:rsidR="00DC147B" w:rsidRPr="001F4587">
              <w:rPr>
                <w:rFonts w:cs="Times New Roman"/>
                <w:color w:val="000000" w:themeColor="text1"/>
                <w:sz w:val="28"/>
                <w:szCs w:val="28"/>
              </w:rPr>
              <w:t xml:space="preserve"> </w:t>
            </w:r>
            <w:r w:rsidRPr="001F4587">
              <w:rPr>
                <w:rStyle w:val="fontstyle31"/>
                <w:color w:val="000000" w:themeColor="text1"/>
              </w:rPr>
              <w:t>đặc biệt (@#$%^*~/\\,|).</w:t>
            </w:r>
            <w:r w:rsidRPr="001F4587">
              <w:rPr>
                <w:rFonts w:cs="Times New Roman"/>
                <w:color w:val="000000" w:themeColor="text1"/>
                <w:sz w:val="28"/>
                <w:szCs w:val="28"/>
              </w:rPr>
              <w:br/>
            </w:r>
            <w:r w:rsidRPr="001F4587">
              <w:rPr>
                <w:rStyle w:val="fontstyle31"/>
                <w:color w:val="000000" w:themeColor="text1"/>
              </w:rPr>
              <w:t>2. Nhập hợp lệ các trường</w:t>
            </w:r>
            <w:r w:rsidR="008C7BFA"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08013EB0" w14:textId="6507D018" w:rsidR="004D7070" w:rsidRPr="001F4587" w:rsidRDefault="00BD21A5" w:rsidP="00320CFA">
            <w:pPr>
              <w:spacing w:line="312" w:lineRule="auto"/>
              <w:jc w:val="left"/>
              <w:rPr>
                <w:rStyle w:val="fontstyle31"/>
                <w:color w:val="000000" w:themeColor="text1"/>
              </w:rPr>
            </w:pPr>
            <w:r w:rsidRPr="001F4587">
              <w:rPr>
                <w:rFonts w:cs="Times New Roman"/>
                <w:color w:val="000000" w:themeColor="text1"/>
                <w:sz w:val="28"/>
                <w:szCs w:val="28"/>
              </w:rPr>
              <w:t>Hiển thị Message</w:t>
            </w:r>
            <w:r w:rsidRPr="001F4587">
              <w:rPr>
                <w:rFonts w:cs="Times New Roman"/>
                <w:color w:val="000000" w:themeColor="text1"/>
                <w:sz w:val="28"/>
                <w:szCs w:val="28"/>
              </w:rPr>
              <w:br/>
              <w:t>"Địa chỉ</w:t>
            </w:r>
            <w:r w:rsidR="00DC147B" w:rsidRPr="001F4587">
              <w:rPr>
                <w:rFonts w:cs="Times New Roman"/>
                <w:color w:val="000000" w:themeColor="text1"/>
                <w:sz w:val="28"/>
                <w:szCs w:val="28"/>
              </w:rPr>
              <w:t xml:space="preserve"> Email không </w:t>
            </w:r>
            <w:r w:rsidRPr="001F4587">
              <w:rPr>
                <w:rFonts w:cs="Times New Roman"/>
                <w:color w:val="000000" w:themeColor="text1"/>
                <w:sz w:val="28"/>
                <w:szCs w:val="28"/>
              </w:rPr>
              <w:t>hợp lệ. Bạn cần nhậ</w:t>
            </w:r>
            <w:r w:rsidR="00DC147B" w:rsidRPr="001F4587">
              <w:rPr>
                <w:rFonts w:cs="Times New Roman"/>
                <w:color w:val="000000" w:themeColor="text1"/>
                <w:sz w:val="28"/>
                <w:szCs w:val="28"/>
              </w:rPr>
              <w:t xml:space="preserve">p </w:t>
            </w:r>
            <w:r w:rsidRPr="001F4587">
              <w:rPr>
                <w:rFonts w:cs="Times New Roman"/>
                <w:color w:val="000000" w:themeColor="text1"/>
                <w:sz w:val="28"/>
                <w:szCs w:val="28"/>
              </w:rPr>
              <w:t>đúng định dạng</w:t>
            </w:r>
            <w:r w:rsidRPr="001F4587">
              <w:rPr>
                <w:rStyle w:val="fontstyle31"/>
                <w:color w:val="000000" w:themeColor="text1"/>
              </w:rPr>
              <w:t>."</w:t>
            </w:r>
          </w:p>
        </w:tc>
      </w:tr>
      <w:tr w:rsidR="004D7070" w:rsidRPr="001F4587" w14:paraId="1A1C1CBE" w14:textId="77777777" w:rsidTr="00320CFA">
        <w:trPr>
          <w:trHeight w:val="20"/>
          <w:jc w:val="center"/>
        </w:trPr>
        <w:tc>
          <w:tcPr>
            <w:tcW w:w="1668" w:type="dxa"/>
            <w:vAlign w:val="center"/>
          </w:tcPr>
          <w:p w14:paraId="3B67631A" w14:textId="30E2B3EC"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21</w:t>
            </w:r>
          </w:p>
        </w:tc>
        <w:tc>
          <w:tcPr>
            <w:tcW w:w="1842" w:type="dxa"/>
          </w:tcPr>
          <w:p w14:paraId="0851B3F7" w14:textId="77777777" w:rsidR="004D7070" w:rsidRPr="001F4587" w:rsidRDefault="004D7070" w:rsidP="00320CFA">
            <w:pPr>
              <w:spacing w:line="312" w:lineRule="auto"/>
              <w:rPr>
                <w:rStyle w:val="fontstyle31"/>
                <w:color w:val="000000" w:themeColor="text1"/>
              </w:rPr>
            </w:pPr>
          </w:p>
        </w:tc>
        <w:tc>
          <w:tcPr>
            <w:tcW w:w="3261" w:type="dxa"/>
          </w:tcPr>
          <w:p w14:paraId="4171C433" w14:textId="77777777"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1. Nhập định dạng email ko</w:t>
            </w:r>
            <w:r w:rsidRPr="001F4587">
              <w:rPr>
                <w:rFonts w:cs="Times New Roman"/>
                <w:color w:val="000000" w:themeColor="text1"/>
                <w:sz w:val="28"/>
                <w:szCs w:val="28"/>
              </w:rPr>
              <w:t xml:space="preserve"> </w:t>
            </w:r>
            <w:r w:rsidRPr="001F4587">
              <w:rPr>
                <w:rStyle w:val="fontstyle31"/>
                <w:color w:val="000000" w:themeColor="text1"/>
              </w:rPr>
              <w:t>có @</w:t>
            </w:r>
            <w:r w:rsidRPr="001F4587">
              <w:rPr>
                <w:rFonts w:cs="Times New Roman"/>
                <w:color w:val="000000" w:themeColor="text1"/>
                <w:sz w:val="28"/>
                <w:szCs w:val="28"/>
              </w:rPr>
              <w:br/>
            </w:r>
            <w:r w:rsidRPr="001F4587">
              <w:rPr>
                <w:rStyle w:val="fontstyle31"/>
                <w:color w:val="000000" w:themeColor="text1"/>
              </w:rPr>
              <w:t>2. Nhập hợp lệ các trường</w:t>
            </w:r>
            <w:r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4480BE94" w14:textId="77777777" w:rsidR="004D7070" w:rsidRPr="001F4587" w:rsidRDefault="004D7070" w:rsidP="00320CFA">
            <w:pPr>
              <w:spacing w:line="312" w:lineRule="auto"/>
              <w:rPr>
                <w:rStyle w:val="fontstyle31"/>
                <w:color w:val="000000" w:themeColor="text1"/>
              </w:rPr>
            </w:pPr>
          </w:p>
        </w:tc>
      </w:tr>
      <w:tr w:rsidR="004D7070" w:rsidRPr="001F4587" w14:paraId="5E5D2C9A" w14:textId="77777777" w:rsidTr="00320CFA">
        <w:trPr>
          <w:trHeight w:val="20"/>
          <w:jc w:val="center"/>
        </w:trPr>
        <w:tc>
          <w:tcPr>
            <w:tcW w:w="1668" w:type="dxa"/>
            <w:vAlign w:val="center"/>
          </w:tcPr>
          <w:p w14:paraId="43876ADB" w14:textId="25AB4DD3"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22</w:t>
            </w:r>
          </w:p>
        </w:tc>
        <w:tc>
          <w:tcPr>
            <w:tcW w:w="1842" w:type="dxa"/>
          </w:tcPr>
          <w:p w14:paraId="3D1B387D" w14:textId="77777777" w:rsidR="004D7070" w:rsidRPr="001F4587" w:rsidRDefault="004D7070" w:rsidP="00320CFA">
            <w:pPr>
              <w:spacing w:line="312" w:lineRule="auto"/>
              <w:jc w:val="left"/>
              <w:rPr>
                <w:rStyle w:val="fontstyle31"/>
                <w:color w:val="000000" w:themeColor="text1"/>
              </w:rPr>
            </w:pPr>
          </w:p>
        </w:tc>
        <w:tc>
          <w:tcPr>
            <w:tcW w:w="3261" w:type="dxa"/>
          </w:tcPr>
          <w:p w14:paraId="5852E096" w14:textId="77777777"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1. Nhập email ko có dấu</w:t>
            </w:r>
            <w:r w:rsidRPr="001F4587">
              <w:rPr>
                <w:rFonts w:cs="Times New Roman"/>
                <w:color w:val="000000" w:themeColor="text1"/>
                <w:sz w:val="28"/>
                <w:szCs w:val="28"/>
              </w:rPr>
              <w:t xml:space="preserve"> </w:t>
            </w:r>
            <w:r w:rsidRPr="001F4587">
              <w:rPr>
                <w:rStyle w:val="fontstyle31"/>
                <w:color w:val="000000" w:themeColor="text1"/>
              </w:rPr>
              <w:t>chấm trước tên tên miền</w:t>
            </w:r>
            <w:r w:rsidRPr="001F4587">
              <w:rPr>
                <w:rFonts w:cs="Times New Roman"/>
                <w:color w:val="000000" w:themeColor="text1"/>
                <w:sz w:val="28"/>
                <w:szCs w:val="28"/>
              </w:rPr>
              <w:br/>
            </w:r>
            <w:r w:rsidRPr="001F4587">
              <w:rPr>
                <w:rStyle w:val="fontstyle31"/>
                <w:color w:val="000000" w:themeColor="text1"/>
              </w:rPr>
              <w:t>2. Nhập hợp lệ các trường</w:t>
            </w:r>
            <w:r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7E7EB7C6" w14:textId="77777777" w:rsidR="004D7070" w:rsidRPr="001F4587" w:rsidRDefault="004D7070" w:rsidP="00320CFA">
            <w:pPr>
              <w:spacing w:line="312" w:lineRule="auto"/>
              <w:jc w:val="left"/>
              <w:rPr>
                <w:rStyle w:val="fontstyle31"/>
                <w:color w:val="000000" w:themeColor="text1"/>
              </w:rPr>
            </w:pPr>
          </w:p>
        </w:tc>
      </w:tr>
      <w:tr w:rsidR="004D7070" w:rsidRPr="001F4587" w14:paraId="029B471F" w14:textId="77777777" w:rsidTr="00320CFA">
        <w:trPr>
          <w:trHeight w:val="20"/>
          <w:jc w:val="center"/>
        </w:trPr>
        <w:tc>
          <w:tcPr>
            <w:tcW w:w="1668" w:type="dxa"/>
            <w:vAlign w:val="center"/>
          </w:tcPr>
          <w:p w14:paraId="3784EB95" w14:textId="7DE92C7C"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23</w:t>
            </w:r>
          </w:p>
        </w:tc>
        <w:tc>
          <w:tcPr>
            <w:tcW w:w="1842" w:type="dxa"/>
          </w:tcPr>
          <w:p w14:paraId="014E9297" w14:textId="04826BD7"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Kiểm tra nhập ký</w:t>
            </w:r>
            <w:r w:rsidR="00263003">
              <w:rPr>
                <w:rStyle w:val="fontstyle31"/>
                <w:color w:val="000000" w:themeColor="text1"/>
              </w:rPr>
              <w:t xml:space="preserve"> </w:t>
            </w:r>
            <w:r w:rsidRPr="001F4587">
              <w:rPr>
                <w:rStyle w:val="fontstyle31"/>
                <w:color w:val="000000" w:themeColor="text1"/>
              </w:rPr>
              <w:t>tự trắng vào giữa</w:t>
            </w:r>
            <w:r w:rsidR="00E36E57">
              <w:rPr>
                <w:rStyle w:val="fontstyle31"/>
                <w:color w:val="000000" w:themeColor="text1"/>
              </w:rPr>
              <w:t xml:space="preserve"> </w:t>
            </w:r>
            <w:r w:rsidRPr="001F4587">
              <w:rPr>
                <w:rStyle w:val="fontstyle31"/>
                <w:color w:val="000000" w:themeColor="text1"/>
              </w:rPr>
              <w:t>Email</w:t>
            </w:r>
          </w:p>
        </w:tc>
        <w:tc>
          <w:tcPr>
            <w:tcW w:w="3261" w:type="dxa"/>
          </w:tcPr>
          <w:p w14:paraId="3E5A6E11" w14:textId="77777777"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1. Nhập Email có khoảng</w:t>
            </w:r>
            <w:r w:rsidRPr="001F4587">
              <w:rPr>
                <w:rFonts w:cs="Times New Roman"/>
                <w:color w:val="000000" w:themeColor="text1"/>
                <w:sz w:val="28"/>
                <w:szCs w:val="28"/>
              </w:rPr>
              <w:t xml:space="preserve"> </w:t>
            </w:r>
            <w:r w:rsidRPr="001F4587">
              <w:rPr>
                <w:rStyle w:val="fontstyle31"/>
                <w:color w:val="000000" w:themeColor="text1"/>
              </w:rPr>
              <w:t>trắng ở giữa</w:t>
            </w:r>
            <w:r w:rsidRPr="001F4587">
              <w:rPr>
                <w:rFonts w:cs="Times New Roman"/>
                <w:color w:val="000000" w:themeColor="text1"/>
                <w:sz w:val="28"/>
                <w:szCs w:val="28"/>
              </w:rPr>
              <w:br/>
            </w:r>
            <w:r w:rsidRPr="001F4587">
              <w:rPr>
                <w:rStyle w:val="fontstyle31"/>
                <w:color w:val="000000" w:themeColor="text1"/>
              </w:rPr>
              <w:t>2. Nhập hợp lệ các trường</w:t>
            </w:r>
            <w:r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Pr>
          <w:p w14:paraId="2E3D5965" w14:textId="0FE9075E"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t>Hiển thị</w:t>
            </w:r>
            <w:r w:rsidR="008C7BFA" w:rsidRPr="001F4587">
              <w:rPr>
                <w:rStyle w:val="fontstyle31"/>
                <w:color w:val="000000" w:themeColor="text1"/>
              </w:rPr>
              <w:t xml:space="preserve"> </w:t>
            </w:r>
            <w:r w:rsidRPr="001F4587">
              <w:rPr>
                <w:rStyle w:val="fontstyle31"/>
                <w:color w:val="000000" w:themeColor="text1"/>
              </w:rPr>
              <w:t>message</w:t>
            </w:r>
            <w:r w:rsidRPr="001F4587">
              <w:rPr>
                <w:rFonts w:cs="Times New Roman"/>
                <w:color w:val="000000" w:themeColor="text1"/>
                <w:sz w:val="28"/>
                <w:szCs w:val="28"/>
              </w:rPr>
              <w:br/>
            </w:r>
            <w:r w:rsidRPr="001F4587">
              <w:rPr>
                <w:rStyle w:val="fontstyle31"/>
                <w:color w:val="000000" w:themeColor="text1"/>
              </w:rPr>
              <w:t>"Email không hợp lệ,</w:t>
            </w:r>
            <w:r w:rsidRPr="001F4587">
              <w:rPr>
                <w:rFonts w:cs="Times New Roman"/>
                <w:color w:val="000000" w:themeColor="text1"/>
                <w:sz w:val="28"/>
                <w:szCs w:val="28"/>
              </w:rPr>
              <w:br/>
            </w:r>
            <w:r w:rsidRPr="001F4587">
              <w:rPr>
                <w:rStyle w:val="fontstyle31"/>
                <w:color w:val="000000" w:themeColor="text1"/>
              </w:rPr>
              <w:t>Email phải được viết</w:t>
            </w:r>
            <w:r w:rsidR="008C7BFA" w:rsidRPr="001F4587">
              <w:rPr>
                <w:rFonts w:cs="Times New Roman"/>
                <w:color w:val="000000" w:themeColor="text1"/>
                <w:sz w:val="28"/>
                <w:szCs w:val="28"/>
              </w:rPr>
              <w:t xml:space="preserve"> </w:t>
            </w:r>
            <w:r w:rsidRPr="001F4587">
              <w:rPr>
                <w:rStyle w:val="fontstyle31"/>
                <w:color w:val="000000" w:themeColor="text1"/>
              </w:rPr>
              <w:t>liền"</w:t>
            </w:r>
          </w:p>
        </w:tc>
      </w:tr>
      <w:tr w:rsidR="004D7070" w:rsidRPr="001F4587" w14:paraId="3860F85A" w14:textId="77777777" w:rsidTr="00320CFA">
        <w:trPr>
          <w:trHeight w:val="20"/>
          <w:jc w:val="center"/>
        </w:trPr>
        <w:tc>
          <w:tcPr>
            <w:tcW w:w="1668" w:type="dxa"/>
            <w:vAlign w:val="center"/>
          </w:tcPr>
          <w:p w14:paraId="1A04120F" w14:textId="3A2CF798" w:rsidR="004D7070" w:rsidRPr="00315355" w:rsidRDefault="00D33D6E" w:rsidP="00320CFA">
            <w:pPr>
              <w:spacing w:line="360" w:lineRule="auto"/>
              <w:jc w:val="center"/>
              <w:rPr>
                <w:rStyle w:val="fontstyle01"/>
                <w:b w:val="0"/>
                <w:color w:val="000000" w:themeColor="text1"/>
              </w:rPr>
            </w:pPr>
            <w:r>
              <w:rPr>
                <w:rStyle w:val="fontstyle01"/>
                <w:b w:val="0"/>
                <w:color w:val="000000" w:themeColor="text1"/>
              </w:rPr>
              <w:t>24</w:t>
            </w:r>
          </w:p>
        </w:tc>
        <w:tc>
          <w:tcPr>
            <w:tcW w:w="1842" w:type="dxa"/>
          </w:tcPr>
          <w:p w14:paraId="293579DB" w14:textId="77777777" w:rsidR="004D7070" w:rsidRPr="001F4587" w:rsidRDefault="00BD21A5" w:rsidP="00320CFA">
            <w:pPr>
              <w:spacing w:line="312" w:lineRule="auto"/>
              <w:rPr>
                <w:rStyle w:val="fontstyle31"/>
                <w:color w:val="000000" w:themeColor="text1"/>
              </w:rPr>
            </w:pPr>
            <w:r w:rsidRPr="001F4587">
              <w:rPr>
                <w:rStyle w:val="fontstyle31"/>
                <w:color w:val="000000" w:themeColor="text1"/>
              </w:rPr>
              <w:t>Kiểm tra nhập</w:t>
            </w:r>
            <w:r w:rsidRPr="001F4587">
              <w:rPr>
                <w:rFonts w:cs="Times New Roman"/>
                <w:color w:val="000000" w:themeColor="text1"/>
                <w:sz w:val="28"/>
                <w:szCs w:val="28"/>
              </w:rPr>
              <w:br/>
            </w:r>
            <w:r w:rsidRPr="001F4587">
              <w:rPr>
                <w:rStyle w:val="fontstyle31"/>
                <w:color w:val="000000" w:themeColor="text1"/>
              </w:rPr>
              <w:t>Email hợp lệ</w:t>
            </w:r>
          </w:p>
        </w:tc>
        <w:tc>
          <w:tcPr>
            <w:tcW w:w="3261" w:type="dxa"/>
          </w:tcPr>
          <w:p w14:paraId="3FB3033C" w14:textId="77777777" w:rsidR="004D7070" w:rsidRDefault="00BD21A5" w:rsidP="00320CFA">
            <w:pPr>
              <w:spacing w:line="312" w:lineRule="auto"/>
              <w:jc w:val="left"/>
              <w:rPr>
                <w:rFonts w:cs="Times New Roman"/>
                <w:color w:val="000000" w:themeColor="text1"/>
                <w:sz w:val="28"/>
                <w:szCs w:val="28"/>
              </w:rPr>
            </w:pPr>
            <w:r w:rsidRPr="001F4587">
              <w:rPr>
                <w:rStyle w:val="fontstyle31"/>
                <w:color w:val="000000" w:themeColor="text1"/>
              </w:rPr>
              <w:t>1</w:t>
            </w:r>
            <w:r w:rsidRPr="001F4587">
              <w:rPr>
                <w:rFonts w:cs="Times New Roman"/>
                <w:color w:val="000000" w:themeColor="text1"/>
                <w:sz w:val="28"/>
                <w:szCs w:val="28"/>
              </w:rPr>
              <w:t>. Nhập địa chỉ</w:t>
            </w:r>
            <w:r w:rsidR="008C7BFA" w:rsidRPr="001F4587">
              <w:rPr>
                <w:rFonts w:cs="Times New Roman"/>
                <w:color w:val="000000" w:themeColor="text1"/>
                <w:sz w:val="28"/>
                <w:szCs w:val="28"/>
              </w:rPr>
              <w:t xml:space="preserve"> email </w:t>
            </w:r>
            <w:r w:rsidRPr="001F4587">
              <w:rPr>
                <w:rFonts w:cs="Times New Roman"/>
                <w:color w:val="000000" w:themeColor="text1"/>
                <w:sz w:val="28"/>
                <w:szCs w:val="28"/>
              </w:rPr>
              <w:t>hợp</w:t>
            </w:r>
            <w:r w:rsidR="008C7BFA" w:rsidRPr="001F4587">
              <w:rPr>
                <w:rFonts w:cs="Times New Roman"/>
                <w:color w:val="000000" w:themeColor="text1"/>
                <w:sz w:val="28"/>
                <w:szCs w:val="28"/>
              </w:rPr>
              <w:t xml:space="preserve"> </w:t>
            </w:r>
            <w:r w:rsidRPr="001F4587">
              <w:rPr>
                <w:rFonts w:cs="Times New Roman"/>
                <w:color w:val="000000" w:themeColor="text1"/>
                <w:sz w:val="28"/>
                <w:szCs w:val="28"/>
              </w:rPr>
              <w:t>lệ: abc@gmail.com</w:t>
            </w:r>
            <w:r w:rsidRPr="001F4587">
              <w:rPr>
                <w:rFonts w:cs="Times New Roman"/>
                <w:color w:val="000000" w:themeColor="text1"/>
                <w:sz w:val="28"/>
                <w:szCs w:val="28"/>
              </w:rPr>
              <w:br/>
              <w:t>abc.cd@yahoo.com</w:t>
            </w:r>
            <w:r w:rsidRPr="001F4587">
              <w:rPr>
                <w:rFonts w:cs="Times New Roman"/>
                <w:color w:val="000000" w:themeColor="text1"/>
                <w:sz w:val="28"/>
                <w:szCs w:val="28"/>
              </w:rPr>
              <w:br/>
            </w:r>
            <w:r w:rsidRPr="001F4587">
              <w:rPr>
                <w:rFonts w:cs="Times New Roman"/>
                <w:color w:val="000000" w:themeColor="text1"/>
                <w:sz w:val="28"/>
                <w:szCs w:val="28"/>
              </w:rPr>
              <w:lastRenderedPageBreak/>
              <w:t>abc-cd@yahoo.com</w:t>
            </w:r>
            <w:r w:rsidRPr="001F4587">
              <w:rPr>
                <w:rFonts w:cs="Times New Roman"/>
                <w:color w:val="000000" w:themeColor="text1"/>
                <w:sz w:val="28"/>
                <w:szCs w:val="28"/>
              </w:rPr>
              <w:br/>
              <w:t>2. Nhập hợp lệ các trường</w:t>
            </w:r>
            <w:r w:rsidR="008C7BFA" w:rsidRPr="001F4587">
              <w:rPr>
                <w:rFonts w:cs="Times New Roman"/>
                <w:color w:val="000000" w:themeColor="text1"/>
                <w:sz w:val="28"/>
                <w:szCs w:val="28"/>
              </w:rPr>
              <w:t xml:space="preserve"> </w:t>
            </w:r>
            <w:r w:rsidRPr="001F4587">
              <w:rPr>
                <w:rFonts w:cs="Times New Roman"/>
                <w:color w:val="000000" w:themeColor="text1"/>
                <w:sz w:val="28"/>
                <w:szCs w:val="28"/>
              </w:rPr>
              <w:t>còn lại</w:t>
            </w:r>
            <w:r w:rsidRPr="001F4587">
              <w:rPr>
                <w:rFonts w:cs="Times New Roman"/>
                <w:color w:val="000000" w:themeColor="text1"/>
                <w:sz w:val="28"/>
                <w:szCs w:val="28"/>
              </w:rPr>
              <w:br/>
              <w:t>3. Click button "Đăng ký"</w:t>
            </w:r>
          </w:p>
          <w:p w14:paraId="03909E14" w14:textId="010F72E3" w:rsidR="00E36E57" w:rsidRPr="001F4587" w:rsidRDefault="00E36E57" w:rsidP="00320CFA">
            <w:pPr>
              <w:spacing w:line="312" w:lineRule="auto"/>
              <w:jc w:val="left"/>
              <w:rPr>
                <w:rStyle w:val="fontstyle31"/>
                <w:color w:val="000000" w:themeColor="text1"/>
              </w:rPr>
            </w:pPr>
          </w:p>
        </w:tc>
        <w:tc>
          <w:tcPr>
            <w:tcW w:w="2835" w:type="dxa"/>
          </w:tcPr>
          <w:p w14:paraId="5E0D1EBC" w14:textId="49344922" w:rsidR="004D7070" w:rsidRPr="001F4587" w:rsidRDefault="00BD21A5" w:rsidP="00320CFA">
            <w:pPr>
              <w:spacing w:line="312" w:lineRule="auto"/>
              <w:jc w:val="left"/>
              <w:rPr>
                <w:rStyle w:val="fontstyle31"/>
                <w:color w:val="000000" w:themeColor="text1"/>
              </w:rPr>
            </w:pPr>
            <w:r w:rsidRPr="001F4587">
              <w:rPr>
                <w:rStyle w:val="fontstyle31"/>
                <w:color w:val="000000" w:themeColor="text1"/>
              </w:rPr>
              <w:lastRenderedPageBreak/>
              <w:t>Đăng ký thành công</w:t>
            </w:r>
            <w:r w:rsidR="008C7BFA" w:rsidRPr="001F4587">
              <w:rPr>
                <w:rFonts w:cs="Times New Roman"/>
                <w:color w:val="000000" w:themeColor="text1"/>
                <w:sz w:val="28"/>
                <w:szCs w:val="28"/>
              </w:rPr>
              <w:t xml:space="preserve"> </w:t>
            </w:r>
            <w:r w:rsidRPr="001F4587">
              <w:rPr>
                <w:rStyle w:val="fontstyle31"/>
                <w:color w:val="000000" w:themeColor="text1"/>
              </w:rPr>
              <w:t>chuyển về trang đăng</w:t>
            </w:r>
            <w:r w:rsidR="008C7BFA" w:rsidRPr="001F4587">
              <w:rPr>
                <w:rFonts w:cs="Times New Roman"/>
                <w:color w:val="000000" w:themeColor="text1"/>
                <w:sz w:val="28"/>
                <w:szCs w:val="28"/>
              </w:rPr>
              <w:t xml:space="preserve"> </w:t>
            </w:r>
            <w:r w:rsidRPr="001F4587">
              <w:rPr>
                <w:rStyle w:val="fontstyle31"/>
                <w:color w:val="000000" w:themeColor="text1"/>
              </w:rPr>
              <w:t>nhập</w:t>
            </w:r>
          </w:p>
        </w:tc>
      </w:tr>
    </w:tbl>
    <w:tbl>
      <w:tblPr>
        <w:tblW w:w="96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68"/>
        <w:gridCol w:w="1840"/>
        <w:gridCol w:w="3263"/>
        <w:gridCol w:w="2835"/>
      </w:tblGrid>
      <w:tr w:rsidR="00003AB0" w:rsidRPr="001F4587" w14:paraId="5D8BE0D7" w14:textId="77777777" w:rsidTr="00320CFA">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3C363788" w14:textId="77777777" w:rsidR="00C4094B" w:rsidRPr="001F4587" w:rsidRDefault="00C4094B" w:rsidP="00320CFA">
            <w:pPr>
              <w:spacing w:after="0" w:line="336" w:lineRule="auto"/>
              <w:jc w:val="center"/>
              <w:rPr>
                <w:rFonts w:cs="Times New Roman"/>
                <w:color w:val="000000" w:themeColor="text1"/>
                <w:sz w:val="28"/>
                <w:szCs w:val="28"/>
              </w:rPr>
            </w:pPr>
            <w:r w:rsidRPr="001F4587">
              <w:rPr>
                <w:rStyle w:val="fontstyle01"/>
                <w:color w:val="000000" w:themeColor="text1"/>
              </w:rPr>
              <w:lastRenderedPageBreak/>
              <w:t>Mật khẩu textbox</w:t>
            </w:r>
          </w:p>
        </w:tc>
        <w:tc>
          <w:tcPr>
            <w:tcW w:w="1840" w:type="dxa"/>
            <w:tcBorders>
              <w:top w:val="single" w:sz="4" w:space="0" w:color="auto"/>
              <w:left w:val="single" w:sz="4" w:space="0" w:color="auto"/>
              <w:bottom w:val="single" w:sz="4" w:space="0" w:color="auto"/>
              <w:right w:val="single" w:sz="4" w:space="0" w:color="auto"/>
            </w:tcBorders>
            <w:vAlign w:val="center"/>
            <w:hideMark/>
          </w:tcPr>
          <w:p w14:paraId="06FD4157" w14:textId="77777777" w:rsidR="00C4094B" w:rsidRPr="001F4587" w:rsidRDefault="00C4094B" w:rsidP="00320CFA">
            <w:pPr>
              <w:spacing w:after="0" w:line="336" w:lineRule="auto"/>
              <w:rPr>
                <w:rFonts w:cs="Times New Roman"/>
                <w:color w:val="000000" w:themeColor="text1"/>
                <w:sz w:val="28"/>
                <w:szCs w:val="28"/>
              </w:rPr>
            </w:pPr>
          </w:p>
        </w:tc>
        <w:tc>
          <w:tcPr>
            <w:tcW w:w="3263" w:type="dxa"/>
            <w:tcBorders>
              <w:top w:val="single" w:sz="4" w:space="0" w:color="auto"/>
              <w:left w:val="single" w:sz="4" w:space="0" w:color="auto"/>
              <w:bottom w:val="single" w:sz="4" w:space="0" w:color="auto"/>
              <w:right w:val="single" w:sz="4" w:space="0" w:color="auto"/>
            </w:tcBorders>
            <w:vAlign w:val="center"/>
            <w:hideMark/>
          </w:tcPr>
          <w:p w14:paraId="3CC04D6B" w14:textId="77777777" w:rsidR="00C4094B" w:rsidRPr="001F4587" w:rsidRDefault="00C4094B" w:rsidP="00320CFA">
            <w:pPr>
              <w:spacing w:after="0" w:line="336" w:lineRule="auto"/>
              <w:rPr>
                <w:rFonts w:cs="Times New Roman"/>
                <w:color w:val="000000" w:themeColor="text1"/>
                <w:sz w:val="28"/>
                <w:szCs w:val="28"/>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3866DF28" w14:textId="77777777" w:rsidR="00C4094B" w:rsidRPr="001F4587" w:rsidRDefault="00C4094B" w:rsidP="00320CFA">
            <w:pPr>
              <w:spacing w:after="0" w:line="336" w:lineRule="auto"/>
              <w:rPr>
                <w:rFonts w:cs="Times New Roman"/>
                <w:color w:val="000000" w:themeColor="text1"/>
                <w:sz w:val="28"/>
                <w:szCs w:val="28"/>
              </w:rPr>
            </w:pPr>
          </w:p>
        </w:tc>
      </w:tr>
      <w:tr w:rsidR="00025081" w:rsidRPr="001F4587" w14:paraId="0BAAFB21"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5A3D73BE" w14:textId="588B8146" w:rsidR="00C4094B" w:rsidRPr="001F4587" w:rsidRDefault="00D33D6E" w:rsidP="00320CFA">
            <w:pPr>
              <w:spacing w:after="0" w:line="336" w:lineRule="auto"/>
              <w:jc w:val="center"/>
              <w:rPr>
                <w:rFonts w:cs="Times New Roman"/>
                <w:color w:val="000000" w:themeColor="text1"/>
                <w:sz w:val="28"/>
                <w:szCs w:val="28"/>
              </w:rPr>
            </w:pPr>
            <w:r>
              <w:rPr>
                <w:rStyle w:val="fontstyle31"/>
                <w:color w:val="000000" w:themeColor="text1"/>
              </w:rPr>
              <w:t>25</w:t>
            </w:r>
          </w:p>
        </w:tc>
        <w:tc>
          <w:tcPr>
            <w:tcW w:w="1840" w:type="dxa"/>
            <w:tcBorders>
              <w:top w:val="single" w:sz="4" w:space="0" w:color="auto"/>
              <w:left w:val="single" w:sz="4" w:space="0" w:color="auto"/>
              <w:bottom w:val="single" w:sz="4" w:space="0" w:color="auto"/>
              <w:right w:val="single" w:sz="4" w:space="0" w:color="auto"/>
            </w:tcBorders>
            <w:vAlign w:val="center"/>
            <w:hideMark/>
          </w:tcPr>
          <w:p w14:paraId="028E1F7C" w14:textId="77777777"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Kiểm tra Mật</w:t>
            </w:r>
            <w:r w:rsidRPr="001F4587">
              <w:rPr>
                <w:rFonts w:cs="Times New Roman"/>
                <w:color w:val="000000" w:themeColor="text1"/>
                <w:sz w:val="28"/>
                <w:szCs w:val="28"/>
              </w:rPr>
              <w:br/>
            </w:r>
            <w:r w:rsidRPr="001F4587">
              <w:rPr>
                <w:rStyle w:val="fontstyle31"/>
                <w:color w:val="000000" w:themeColor="text1"/>
              </w:rPr>
              <w:t>khẩ</w:t>
            </w:r>
            <w:r w:rsidR="00E706AA" w:rsidRPr="001F4587">
              <w:rPr>
                <w:rStyle w:val="fontstyle31"/>
                <w:color w:val="000000" w:themeColor="text1"/>
              </w:rPr>
              <w:t xml:space="preserve">u </w:t>
            </w:r>
            <w:r w:rsidRPr="001F4587">
              <w:rPr>
                <w:rStyle w:val="fontstyle31"/>
                <w:color w:val="000000" w:themeColor="text1"/>
              </w:rPr>
              <w:t>thành công</w:t>
            </w:r>
          </w:p>
        </w:tc>
        <w:tc>
          <w:tcPr>
            <w:tcW w:w="3263" w:type="dxa"/>
            <w:tcBorders>
              <w:top w:val="single" w:sz="4" w:space="0" w:color="auto"/>
              <w:left w:val="single" w:sz="4" w:space="0" w:color="auto"/>
              <w:bottom w:val="single" w:sz="4" w:space="0" w:color="auto"/>
              <w:right w:val="single" w:sz="4" w:space="0" w:color="auto"/>
            </w:tcBorders>
            <w:vAlign w:val="center"/>
            <w:hideMark/>
          </w:tcPr>
          <w:p w14:paraId="215A9B42" w14:textId="77455EC6"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1. Nhập Mật khẩu = ký tự</w:t>
            </w:r>
            <w:r w:rsidRPr="001F4587">
              <w:rPr>
                <w:rFonts w:cs="Times New Roman"/>
                <w:color w:val="000000" w:themeColor="text1"/>
                <w:sz w:val="28"/>
                <w:szCs w:val="28"/>
              </w:rPr>
              <w:br/>
            </w:r>
            <w:r w:rsidRPr="001F4587">
              <w:rPr>
                <w:rStyle w:val="fontstyle31"/>
                <w:color w:val="000000" w:themeColor="text1"/>
              </w:rPr>
              <w:t>2. Các thông tin khác được</w:t>
            </w:r>
            <w:r w:rsidR="00E06ACB"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C030A32" w14:textId="74F71FFF"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Đăng ký thành công</w:t>
            </w:r>
            <w:r w:rsidR="00E06ACB" w:rsidRPr="001F4587">
              <w:rPr>
                <w:rFonts w:cs="Times New Roman"/>
                <w:color w:val="000000" w:themeColor="text1"/>
                <w:sz w:val="28"/>
                <w:szCs w:val="28"/>
              </w:rPr>
              <w:t xml:space="preserve"> </w:t>
            </w:r>
            <w:r w:rsidRPr="001F4587">
              <w:rPr>
                <w:rStyle w:val="fontstyle31"/>
                <w:color w:val="000000" w:themeColor="text1"/>
              </w:rPr>
              <w:t>chuyển về trang đăng</w:t>
            </w:r>
            <w:r w:rsidR="00E06ACB" w:rsidRPr="001F4587">
              <w:rPr>
                <w:rFonts w:cs="Times New Roman"/>
                <w:color w:val="000000" w:themeColor="text1"/>
                <w:sz w:val="28"/>
                <w:szCs w:val="28"/>
              </w:rPr>
              <w:t xml:space="preserve"> </w:t>
            </w:r>
            <w:r w:rsidRPr="001F4587">
              <w:rPr>
                <w:rStyle w:val="fontstyle31"/>
                <w:color w:val="000000" w:themeColor="text1"/>
              </w:rPr>
              <w:t>nhập</w:t>
            </w:r>
          </w:p>
        </w:tc>
      </w:tr>
      <w:tr w:rsidR="00C4094B" w:rsidRPr="001F4587" w14:paraId="25EA0FAE"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3970E819" w14:textId="15BE3334" w:rsidR="00C4094B" w:rsidRPr="001F4587" w:rsidRDefault="00D33D6E" w:rsidP="00320CFA">
            <w:pPr>
              <w:spacing w:after="0" w:line="336" w:lineRule="auto"/>
              <w:jc w:val="center"/>
              <w:rPr>
                <w:rFonts w:cs="Times New Roman"/>
                <w:color w:val="000000" w:themeColor="text1"/>
                <w:sz w:val="28"/>
                <w:szCs w:val="28"/>
              </w:rPr>
            </w:pPr>
            <w:r>
              <w:rPr>
                <w:rStyle w:val="fontstyle31"/>
                <w:color w:val="000000" w:themeColor="text1"/>
              </w:rPr>
              <w:t>26</w:t>
            </w:r>
          </w:p>
        </w:tc>
        <w:tc>
          <w:tcPr>
            <w:tcW w:w="1840" w:type="dxa"/>
            <w:tcBorders>
              <w:top w:val="single" w:sz="4" w:space="0" w:color="auto"/>
              <w:left w:val="single" w:sz="4" w:space="0" w:color="auto"/>
              <w:bottom w:val="single" w:sz="4" w:space="0" w:color="auto"/>
              <w:right w:val="single" w:sz="4" w:space="0" w:color="auto"/>
            </w:tcBorders>
            <w:vAlign w:val="center"/>
            <w:hideMark/>
          </w:tcPr>
          <w:p w14:paraId="3B84C905" w14:textId="3BB1271B"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Kiểm tra Mật</w:t>
            </w:r>
            <w:r w:rsidRPr="001F4587">
              <w:rPr>
                <w:rFonts w:cs="Times New Roman"/>
                <w:color w:val="000000" w:themeColor="text1"/>
                <w:sz w:val="28"/>
                <w:szCs w:val="28"/>
              </w:rPr>
              <w:br/>
            </w:r>
            <w:r w:rsidRPr="001F4587">
              <w:rPr>
                <w:rStyle w:val="fontstyle31"/>
                <w:color w:val="000000" w:themeColor="text1"/>
              </w:rPr>
              <w:t>khẩu là trường bắt</w:t>
            </w:r>
            <w:r w:rsidR="00E06ACB" w:rsidRPr="001F4587">
              <w:rPr>
                <w:rFonts w:cs="Times New Roman"/>
                <w:color w:val="000000" w:themeColor="text1"/>
                <w:sz w:val="28"/>
                <w:szCs w:val="28"/>
              </w:rPr>
              <w:t xml:space="preserve"> </w:t>
            </w:r>
            <w:r w:rsidRPr="001F4587">
              <w:rPr>
                <w:rStyle w:val="fontstyle31"/>
                <w:color w:val="000000" w:themeColor="text1"/>
              </w:rPr>
              <w:t>buộc</w:t>
            </w:r>
          </w:p>
        </w:tc>
        <w:tc>
          <w:tcPr>
            <w:tcW w:w="3263" w:type="dxa"/>
            <w:tcBorders>
              <w:top w:val="single" w:sz="4" w:space="0" w:color="auto"/>
              <w:left w:val="single" w:sz="4" w:space="0" w:color="auto"/>
              <w:bottom w:val="single" w:sz="4" w:space="0" w:color="auto"/>
              <w:right w:val="single" w:sz="4" w:space="0" w:color="auto"/>
            </w:tcBorders>
            <w:vAlign w:val="center"/>
            <w:hideMark/>
          </w:tcPr>
          <w:p w14:paraId="702098A9" w14:textId="7ACB8C61"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1. Để trống trường Mật</w:t>
            </w:r>
            <w:r w:rsidR="00E06ACB" w:rsidRPr="001F4587">
              <w:rPr>
                <w:rFonts w:cs="Times New Roman"/>
                <w:color w:val="000000" w:themeColor="text1"/>
                <w:sz w:val="28"/>
                <w:szCs w:val="28"/>
              </w:rPr>
              <w:t xml:space="preserve"> </w:t>
            </w:r>
            <w:r w:rsidRPr="001F4587">
              <w:rPr>
                <w:rStyle w:val="fontstyle31"/>
                <w:color w:val="000000" w:themeColor="text1"/>
              </w:rPr>
              <w:t>khẩu</w:t>
            </w:r>
            <w:r w:rsidRPr="001F4587">
              <w:rPr>
                <w:rFonts w:cs="Times New Roman"/>
                <w:color w:val="000000" w:themeColor="text1"/>
                <w:sz w:val="28"/>
                <w:szCs w:val="28"/>
              </w:rPr>
              <w:br/>
            </w:r>
            <w:r w:rsidRPr="001F4587">
              <w:rPr>
                <w:rStyle w:val="fontstyle31"/>
                <w:color w:val="000000" w:themeColor="text1"/>
              </w:rPr>
              <w:t>2. Các thông tin khác được</w:t>
            </w:r>
            <w:r w:rsidR="00E06ACB"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D8D6F0D" w14:textId="0ED0DBC2"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Hiển thị</w:t>
            </w:r>
            <w:r w:rsidR="00E06ACB" w:rsidRPr="001F4587">
              <w:rPr>
                <w:rStyle w:val="fontstyle31"/>
                <w:color w:val="000000" w:themeColor="text1"/>
              </w:rPr>
              <w:t xml:space="preserve"> </w:t>
            </w:r>
            <w:r w:rsidRPr="001F4587">
              <w:rPr>
                <w:rStyle w:val="fontstyle31"/>
                <w:color w:val="000000" w:themeColor="text1"/>
              </w:rPr>
              <w:t>Message</w:t>
            </w:r>
            <w:r w:rsidRPr="001F4587">
              <w:rPr>
                <w:rFonts w:cs="Times New Roman"/>
                <w:color w:val="000000" w:themeColor="text1"/>
                <w:sz w:val="28"/>
                <w:szCs w:val="28"/>
              </w:rPr>
              <w:br/>
            </w:r>
            <w:r w:rsidRPr="001F4587">
              <w:rPr>
                <w:rStyle w:val="fontstyle31"/>
                <w:color w:val="000000" w:themeColor="text1"/>
              </w:rPr>
              <w:t>"Mật khẩu không được</w:t>
            </w:r>
            <w:r w:rsidR="00E06ACB" w:rsidRPr="001F4587">
              <w:rPr>
                <w:rFonts w:cs="Times New Roman"/>
                <w:color w:val="000000" w:themeColor="text1"/>
                <w:sz w:val="28"/>
                <w:szCs w:val="28"/>
              </w:rPr>
              <w:t xml:space="preserve"> </w:t>
            </w:r>
            <w:r w:rsidRPr="001F4587">
              <w:rPr>
                <w:rStyle w:val="fontstyle31"/>
                <w:color w:val="000000" w:themeColor="text1"/>
              </w:rPr>
              <w:t>để trống"</w:t>
            </w:r>
          </w:p>
        </w:tc>
      </w:tr>
      <w:tr w:rsidR="00C4094B" w:rsidRPr="001F4587" w14:paraId="75798526"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1F684467" w14:textId="7988A3D9" w:rsidR="00C4094B" w:rsidRPr="001F4587" w:rsidRDefault="00D33D6E" w:rsidP="00320CFA">
            <w:pPr>
              <w:spacing w:after="0" w:line="336" w:lineRule="auto"/>
              <w:jc w:val="center"/>
              <w:rPr>
                <w:rFonts w:cs="Times New Roman"/>
                <w:color w:val="000000" w:themeColor="text1"/>
                <w:sz w:val="28"/>
                <w:szCs w:val="28"/>
              </w:rPr>
            </w:pPr>
            <w:r>
              <w:rPr>
                <w:rStyle w:val="fontstyle31"/>
                <w:color w:val="000000" w:themeColor="text1"/>
              </w:rPr>
              <w:t>27</w:t>
            </w:r>
          </w:p>
        </w:tc>
        <w:tc>
          <w:tcPr>
            <w:tcW w:w="1840" w:type="dxa"/>
            <w:tcBorders>
              <w:top w:val="single" w:sz="4" w:space="0" w:color="auto"/>
              <w:left w:val="single" w:sz="4" w:space="0" w:color="auto"/>
              <w:bottom w:val="single" w:sz="4" w:space="0" w:color="auto"/>
              <w:right w:val="single" w:sz="4" w:space="0" w:color="auto"/>
            </w:tcBorders>
            <w:vAlign w:val="center"/>
            <w:hideMark/>
          </w:tcPr>
          <w:p w14:paraId="7E14F41D" w14:textId="71CF832D"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Kiểm tra nhập 3</w:t>
            </w:r>
            <w:r w:rsidR="00E06ACB" w:rsidRPr="001F4587">
              <w:rPr>
                <w:rFonts w:cs="Times New Roman"/>
                <w:color w:val="000000" w:themeColor="text1"/>
                <w:sz w:val="28"/>
                <w:szCs w:val="28"/>
              </w:rPr>
              <w:t xml:space="preserve"> </w:t>
            </w:r>
            <w:r w:rsidRPr="001F4587">
              <w:rPr>
                <w:rStyle w:val="fontstyle31"/>
                <w:color w:val="000000" w:themeColor="text1"/>
              </w:rPr>
              <w:t>ký tự vào Mật</w:t>
            </w:r>
            <w:r w:rsidRPr="001F4587">
              <w:rPr>
                <w:rFonts w:cs="Times New Roman"/>
                <w:color w:val="000000" w:themeColor="text1"/>
                <w:sz w:val="28"/>
                <w:szCs w:val="28"/>
              </w:rPr>
              <w:br/>
            </w:r>
            <w:r w:rsidRPr="001F4587">
              <w:rPr>
                <w:rStyle w:val="fontstyle31"/>
                <w:color w:val="000000" w:themeColor="text1"/>
              </w:rPr>
              <w:t>khẩu</w:t>
            </w:r>
          </w:p>
        </w:tc>
        <w:tc>
          <w:tcPr>
            <w:tcW w:w="3263" w:type="dxa"/>
            <w:tcBorders>
              <w:top w:val="single" w:sz="4" w:space="0" w:color="auto"/>
              <w:left w:val="single" w:sz="4" w:space="0" w:color="auto"/>
              <w:bottom w:val="single" w:sz="4" w:space="0" w:color="auto"/>
              <w:right w:val="single" w:sz="4" w:space="0" w:color="auto"/>
            </w:tcBorders>
            <w:vAlign w:val="center"/>
            <w:hideMark/>
          </w:tcPr>
          <w:p w14:paraId="04E5EE6E" w14:textId="1A3212E5"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1. Nhập 3 ký tự vào Mật</w:t>
            </w:r>
            <w:r w:rsidR="00E06ACB" w:rsidRPr="001F4587">
              <w:rPr>
                <w:rFonts w:cs="Times New Roman"/>
                <w:color w:val="000000" w:themeColor="text1"/>
                <w:sz w:val="28"/>
                <w:szCs w:val="28"/>
              </w:rPr>
              <w:t xml:space="preserve"> </w:t>
            </w:r>
            <w:r w:rsidRPr="001F4587">
              <w:rPr>
                <w:rStyle w:val="fontstyle31"/>
                <w:color w:val="000000" w:themeColor="text1"/>
              </w:rPr>
              <w:t>khẩu</w:t>
            </w:r>
            <w:r w:rsidRPr="001F4587">
              <w:rPr>
                <w:rFonts w:cs="Times New Roman"/>
                <w:color w:val="000000" w:themeColor="text1"/>
                <w:sz w:val="28"/>
                <w:szCs w:val="28"/>
              </w:rPr>
              <w:br/>
            </w:r>
            <w:r w:rsidRPr="001F4587">
              <w:rPr>
                <w:rStyle w:val="fontstyle31"/>
                <w:color w:val="000000" w:themeColor="text1"/>
              </w:rPr>
              <w:t>2. Các thông tin khác được</w:t>
            </w:r>
            <w:r w:rsidR="00E06ACB"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03F8A90A" w14:textId="22A2CDED"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Đăng ký thành công</w:t>
            </w:r>
            <w:r w:rsidR="00E06ACB" w:rsidRPr="001F4587">
              <w:rPr>
                <w:rFonts w:cs="Times New Roman"/>
                <w:color w:val="000000" w:themeColor="text1"/>
                <w:sz w:val="28"/>
                <w:szCs w:val="28"/>
              </w:rPr>
              <w:t xml:space="preserve"> </w:t>
            </w:r>
            <w:r w:rsidRPr="001F4587">
              <w:rPr>
                <w:rStyle w:val="fontstyle31"/>
                <w:color w:val="000000" w:themeColor="text1"/>
              </w:rPr>
              <w:t>chuyển về trang đăng</w:t>
            </w:r>
            <w:r w:rsidR="00E06ACB" w:rsidRPr="001F4587">
              <w:rPr>
                <w:rFonts w:cs="Times New Roman"/>
                <w:color w:val="000000" w:themeColor="text1"/>
                <w:sz w:val="28"/>
                <w:szCs w:val="28"/>
              </w:rPr>
              <w:t xml:space="preserve"> </w:t>
            </w:r>
            <w:r w:rsidRPr="001F4587">
              <w:rPr>
                <w:rStyle w:val="fontstyle31"/>
                <w:color w:val="000000" w:themeColor="text1"/>
              </w:rPr>
              <w:t>nhập</w:t>
            </w:r>
          </w:p>
        </w:tc>
      </w:tr>
      <w:tr w:rsidR="00C4094B" w:rsidRPr="001F4587" w14:paraId="5FE687CC"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51F5FC90" w14:textId="4C06FAA0" w:rsidR="00C4094B" w:rsidRPr="001F4587" w:rsidRDefault="00D33D6E" w:rsidP="00320CFA">
            <w:pPr>
              <w:spacing w:after="0" w:line="336" w:lineRule="auto"/>
              <w:jc w:val="center"/>
              <w:rPr>
                <w:rFonts w:cs="Times New Roman"/>
                <w:color w:val="000000" w:themeColor="text1"/>
                <w:sz w:val="28"/>
                <w:szCs w:val="28"/>
              </w:rPr>
            </w:pPr>
            <w:r>
              <w:rPr>
                <w:rStyle w:val="fontstyle31"/>
                <w:color w:val="000000" w:themeColor="text1"/>
              </w:rPr>
              <w:t>28</w:t>
            </w:r>
          </w:p>
        </w:tc>
        <w:tc>
          <w:tcPr>
            <w:tcW w:w="1840" w:type="dxa"/>
            <w:tcBorders>
              <w:top w:val="single" w:sz="4" w:space="0" w:color="auto"/>
              <w:left w:val="single" w:sz="4" w:space="0" w:color="auto"/>
              <w:bottom w:val="single" w:sz="4" w:space="0" w:color="auto"/>
              <w:right w:val="single" w:sz="4" w:space="0" w:color="auto"/>
            </w:tcBorders>
            <w:vAlign w:val="center"/>
            <w:hideMark/>
          </w:tcPr>
          <w:p w14:paraId="64E70098" w14:textId="3D0CCB51"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Kiểm tra nhập &lt;3</w:t>
            </w:r>
            <w:r w:rsidR="00E06ACB" w:rsidRPr="001F4587">
              <w:rPr>
                <w:rFonts w:cs="Times New Roman"/>
                <w:color w:val="000000" w:themeColor="text1"/>
                <w:sz w:val="28"/>
                <w:szCs w:val="28"/>
              </w:rPr>
              <w:t xml:space="preserve"> </w:t>
            </w:r>
            <w:r w:rsidRPr="001F4587">
              <w:rPr>
                <w:rStyle w:val="fontstyle31"/>
                <w:color w:val="000000" w:themeColor="text1"/>
              </w:rPr>
              <w:t>ký tự vào Mật</w:t>
            </w:r>
            <w:r w:rsidR="00263003">
              <w:rPr>
                <w:rStyle w:val="fontstyle31"/>
                <w:color w:val="000000" w:themeColor="text1"/>
              </w:rPr>
              <w:t xml:space="preserve"> </w:t>
            </w:r>
            <w:r w:rsidRPr="001F4587">
              <w:rPr>
                <w:rStyle w:val="fontstyle31"/>
                <w:color w:val="000000" w:themeColor="text1"/>
              </w:rPr>
              <w:t>khẩu</w:t>
            </w:r>
          </w:p>
        </w:tc>
        <w:tc>
          <w:tcPr>
            <w:tcW w:w="3263" w:type="dxa"/>
            <w:tcBorders>
              <w:top w:val="single" w:sz="4" w:space="0" w:color="auto"/>
              <w:left w:val="single" w:sz="4" w:space="0" w:color="auto"/>
              <w:bottom w:val="single" w:sz="4" w:space="0" w:color="auto"/>
              <w:right w:val="single" w:sz="4" w:space="0" w:color="auto"/>
            </w:tcBorders>
            <w:vAlign w:val="center"/>
            <w:hideMark/>
          </w:tcPr>
          <w:p w14:paraId="0D0EB0B9" w14:textId="77777777"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1. Nhập =2 ký tự vào Mật</w:t>
            </w:r>
            <w:r w:rsidRPr="001F4587">
              <w:rPr>
                <w:rFonts w:cs="Times New Roman"/>
                <w:color w:val="000000" w:themeColor="text1"/>
                <w:sz w:val="28"/>
                <w:szCs w:val="28"/>
              </w:rPr>
              <w:br/>
            </w:r>
            <w:r w:rsidRPr="001F4587">
              <w:rPr>
                <w:rStyle w:val="fontstyle31"/>
                <w:color w:val="000000" w:themeColor="text1"/>
              </w:rPr>
              <w:t>khẩu</w:t>
            </w:r>
            <w:r w:rsidRPr="001F4587">
              <w:rPr>
                <w:rFonts w:cs="Times New Roman"/>
                <w:color w:val="000000" w:themeColor="text1"/>
                <w:sz w:val="28"/>
                <w:szCs w:val="28"/>
              </w:rPr>
              <w:br/>
            </w:r>
            <w:r w:rsidRPr="001F4587">
              <w:rPr>
                <w:rStyle w:val="fontstyle31"/>
                <w:color w:val="000000" w:themeColor="text1"/>
              </w:rPr>
              <w:t>2. Các thông tin khác được</w:t>
            </w:r>
            <w:r w:rsidRPr="001F4587">
              <w:rPr>
                <w:rFonts w:cs="Times New Roman"/>
                <w:color w:val="000000" w:themeColor="text1"/>
                <w:sz w:val="28"/>
                <w:szCs w:val="28"/>
              </w:rPr>
              <w:br/>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079E5319" w14:textId="57E91C80"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 xml:space="preserve"> Hiển thị message "</w:t>
            </w:r>
            <w:r w:rsidR="00E06ACB" w:rsidRPr="001F4587">
              <w:rPr>
                <w:rFonts w:cs="Times New Roman"/>
                <w:color w:val="000000" w:themeColor="text1"/>
                <w:sz w:val="28"/>
                <w:szCs w:val="28"/>
              </w:rPr>
              <w:t xml:space="preserve"> </w:t>
            </w:r>
            <w:r w:rsidRPr="001F4587">
              <w:rPr>
                <w:rStyle w:val="fontstyle31"/>
                <w:color w:val="000000" w:themeColor="text1"/>
              </w:rPr>
              <w:t>Mật khẩu phải có tối</w:t>
            </w:r>
            <w:r w:rsidRPr="001F4587">
              <w:rPr>
                <w:rFonts w:cs="Times New Roman"/>
                <w:color w:val="000000" w:themeColor="text1"/>
                <w:sz w:val="28"/>
                <w:szCs w:val="28"/>
              </w:rPr>
              <w:br/>
            </w:r>
            <w:r w:rsidRPr="001F4587">
              <w:rPr>
                <w:rStyle w:val="fontstyle31"/>
                <w:color w:val="000000" w:themeColor="text1"/>
              </w:rPr>
              <w:t>thiểu 3 ký tự"</w:t>
            </w:r>
          </w:p>
        </w:tc>
      </w:tr>
      <w:tr w:rsidR="00C4094B" w:rsidRPr="001F4587" w14:paraId="26233191"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29F49346" w14:textId="69B6B6D5" w:rsidR="00C4094B" w:rsidRPr="001F4587" w:rsidRDefault="00D33D6E" w:rsidP="00320CFA">
            <w:pPr>
              <w:spacing w:after="0" w:line="336" w:lineRule="auto"/>
              <w:jc w:val="center"/>
              <w:rPr>
                <w:rFonts w:cs="Times New Roman"/>
                <w:color w:val="000000" w:themeColor="text1"/>
                <w:sz w:val="28"/>
                <w:szCs w:val="28"/>
              </w:rPr>
            </w:pPr>
            <w:r>
              <w:rPr>
                <w:rStyle w:val="fontstyle31"/>
                <w:color w:val="000000" w:themeColor="text1"/>
              </w:rPr>
              <w:t>29</w:t>
            </w:r>
          </w:p>
        </w:tc>
        <w:tc>
          <w:tcPr>
            <w:tcW w:w="1840" w:type="dxa"/>
            <w:tcBorders>
              <w:top w:val="single" w:sz="4" w:space="0" w:color="auto"/>
              <w:left w:val="single" w:sz="4" w:space="0" w:color="auto"/>
              <w:bottom w:val="single" w:sz="4" w:space="0" w:color="auto"/>
              <w:right w:val="single" w:sz="4" w:space="0" w:color="auto"/>
            </w:tcBorders>
            <w:vAlign w:val="center"/>
            <w:hideMark/>
          </w:tcPr>
          <w:p w14:paraId="26C2A911" w14:textId="1974EE66"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Kiểm tra nhập 20</w:t>
            </w:r>
            <w:r w:rsidR="00647BFF" w:rsidRPr="001F4587">
              <w:rPr>
                <w:rFonts w:cs="Times New Roman"/>
                <w:color w:val="000000" w:themeColor="text1"/>
                <w:sz w:val="28"/>
                <w:szCs w:val="28"/>
              </w:rPr>
              <w:t xml:space="preserve"> </w:t>
            </w:r>
            <w:r w:rsidRPr="001F4587">
              <w:rPr>
                <w:rStyle w:val="fontstyle31"/>
                <w:color w:val="000000" w:themeColor="text1"/>
              </w:rPr>
              <w:t>ký tự vào Mật</w:t>
            </w:r>
            <w:r w:rsidR="00647BFF" w:rsidRPr="001F4587">
              <w:rPr>
                <w:rFonts w:cs="Times New Roman"/>
                <w:color w:val="000000" w:themeColor="text1"/>
                <w:sz w:val="28"/>
                <w:szCs w:val="28"/>
              </w:rPr>
              <w:t xml:space="preserve"> </w:t>
            </w:r>
            <w:r w:rsidRPr="001F4587">
              <w:rPr>
                <w:rStyle w:val="fontstyle31"/>
                <w:color w:val="000000" w:themeColor="text1"/>
              </w:rPr>
              <w:t>khẩu</w:t>
            </w:r>
          </w:p>
        </w:tc>
        <w:tc>
          <w:tcPr>
            <w:tcW w:w="3263" w:type="dxa"/>
            <w:tcBorders>
              <w:top w:val="single" w:sz="4" w:space="0" w:color="auto"/>
              <w:left w:val="single" w:sz="4" w:space="0" w:color="auto"/>
              <w:bottom w:val="single" w:sz="4" w:space="0" w:color="auto"/>
              <w:right w:val="single" w:sz="4" w:space="0" w:color="auto"/>
            </w:tcBorders>
            <w:vAlign w:val="center"/>
            <w:hideMark/>
          </w:tcPr>
          <w:p w14:paraId="14DCB357" w14:textId="3B047CD7"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1. Nhập 20 ký tự vào Mật</w:t>
            </w:r>
            <w:r w:rsidR="00E06ACB" w:rsidRPr="001F4587">
              <w:rPr>
                <w:rFonts w:cs="Times New Roman"/>
                <w:color w:val="000000" w:themeColor="text1"/>
                <w:sz w:val="28"/>
                <w:szCs w:val="28"/>
              </w:rPr>
              <w:t xml:space="preserve"> </w:t>
            </w:r>
            <w:r w:rsidRPr="001F4587">
              <w:rPr>
                <w:rStyle w:val="fontstyle31"/>
                <w:color w:val="000000" w:themeColor="text1"/>
              </w:rPr>
              <w:t>khẩu</w:t>
            </w:r>
            <w:r w:rsidRPr="001F4587">
              <w:rPr>
                <w:rFonts w:cs="Times New Roman"/>
                <w:color w:val="000000" w:themeColor="text1"/>
                <w:sz w:val="28"/>
                <w:szCs w:val="28"/>
              </w:rPr>
              <w:br/>
            </w:r>
            <w:r w:rsidRPr="001F4587">
              <w:rPr>
                <w:rStyle w:val="fontstyle31"/>
                <w:color w:val="000000" w:themeColor="text1"/>
              </w:rPr>
              <w:t>2. Các thông tin khác được</w:t>
            </w:r>
            <w:r w:rsidR="00E06ACB"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1D8D2FD" w14:textId="4AEBF526"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 xml:space="preserve"> Đăng ký thành công</w:t>
            </w:r>
            <w:r w:rsidR="00647BFF" w:rsidRPr="001F4587">
              <w:rPr>
                <w:rFonts w:cs="Times New Roman"/>
                <w:color w:val="000000" w:themeColor="text1"/>
                <w:sz w:val="28"/>
                <w:szCs w:val="28"/>
              </w:rPr>
              <w:t xml:space="preserve"> </w:t>
            </w:r>
            <w:r w:rsidRPr="001F4587">
              <w:rPr>
                <w:rStyle w:val="fontstyle31"/>
                <w:color w:val="000000" w:themeColor="text1"/>
              </w:rPr>
              <w:t>chuyển về trang đăng</w:t>
            </w:r>
            <w:r w:rsidR="00647BFF" w:rsidRPr="001F4587">
              <w:rPr>
                <w:rFonts w:cs="Times New Roman"/>
                <w:color w:val="000000" w:themeColor="text1"/>
                <w:sz w:val="28"/>
                <w:szCs w:val="28"/>
              </w:rPr>
              <w:t xml:space="preserve"> </w:t>
            </w:r>
            <w:r w:rsidRPr="001F4587">
              <w:rPr>
                <w:rStyle w:val="fontstyle31"/>
                <w:color w:val="000000" w:themeColor="text1"/>
              </w:rPr>
              <w:t>nhập</w:t>
            </w:r>
          </w:p>
        </w:tc>
      </w:tr>
      <w:tr w:rsidR="00C4094B" w:rsidRPr="001F4587" w14:paraId="37FA7467"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2F3152AE" w14:textId="32C55C61" w:rsidR="00C4094B" w:rsidRPr="001F4587" w:rsidRDefault="00D33D6E" w:rsidP="00320CFA">
            <w:pPr>
              <w:spacing w:after="0" w:line="336" w:lineRule="auto"/>
              <w:jc w:val="center"/>
              <w:rPr>
                <w:rFonts w:cs="Times New Roman"/>
                <w:color w:val="000000" w:themeColor="text1"/>
                <w:sz w:val="28"/>
                <w:szCs w:val="28"/>
              </w:rPr>
            </w:pPr>
            <w:r>
              <w:rPr>
                <w:rStyle w:val="fontstyle31"/>
                <w:color w:val="000000" w:themeColor="text1"/>
              </w:rPr>
              <w:lastRenderedPageBreak/>
              <w:t>30</w:t>
            </w:r>
          </w:p>
        </w:tc>
        <w:tc>
          <w:tcPr>
            <w:tcW w:w="1840" w:type="dxa"/>
            <w:tcBorders>
              <w:top w:val="single" w:sz="4" w:space="0" w:color="auto"/>
              <w:left w:val="single" w:sz="4" w:space="0" w:color="auto"/>
              <w:bottom w:val="single" w:sz="4" w:space="0" w:color="auto"/>
              <w:right w:val="single" w:sz="4" w:space="0" w:color="auto"/>
            </w:tcBorders>
            <w:vAlign w:val="center"/>
            <w:hideMark/>
          </w:tcPr>
          <w:p w14:paraId="123DB03C" w14:textId="00566B05"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Kiểm tra nhập &gt;</w:t>
            </w:r>
            <w:r w:rsidR="00647BFF" w:rsidRPr="001F4587">
              <w:rPr>
                <w:rFonts w:cs="Times New Roman"/>
                <w:color w:val="000000" w:themeColor="text1"/>
                <w:sz w:val="28"/>
                <w:szCs w:val="28"/>
              </w:rPr>
              <w:t xml:space="preserve"> </w:t>
            </w:r>
            <w:r w:rsidRPr="001F4587">
              <w:rPr>
                <w:rStyle w:val="fontstyle31"/>
                <w:color w:val="000000" w:themeColor="text1"/>
              </w:rPr>
              <w:t>20 ký tự vào Mật</w:t>
            </w:r>
            <w:r w:rsidR="00647BFF" w:rsidRPr="001F4587">
              <w:rPr>
                <w:rFonts w:cs="Times New Roman"/>
                <w:color w:val="000000" w:themeColor="text1"/>
                <w:sz w:val="28"/>
                <w:szCs w:val="28"/>
              </w:rPr>
              <w:t xml:space="preserve"> </w:t>
            </w:r>
            <w:r w:rsidRPr="001F4587">
              <w:rPr>
                <w:rStyle w:val="fontstyle31"/>
                <w:color w:val="000000" w:themeColor="text1"/>
              </w:rPr>
              <w:t>khẩu</w:t>
            </w:r>
          </w:p>
        </w:tc>
        <w:tc>
          <w:tcPr>
            <w:tcW w:w="3263" w:type="dxa"/>
            <w:tcBorders>
              <w:top w:val="single" w:sz="4" w:space="0" w:color="auto"/>
              <w:left w:val="single" w:sz="4" w:space="0" w:color="auto"/>
              <w:bottom w:val="single" w:sz="4" w:space="0" w:color="auto"/>
              <w:right w:val="single" w:sz="4" w:space="0" w:color="auto"/>
            </w:tcBorders>
            <w:vAlign w:val="center"/>
            <w:hideMark/>
          </w:tcPr>
          <w:p w14:paraId="639EAB29" w14:textId="35B51193" w:rsidR="00C4094B" w:rsidRPr="001F4587" w:rsidRDefault="00C4094B" w:rsidP="00320CFA">
            <w:pPr>
              <w:spacing w:after="0" w:line="336" w:lineRule="auto"/>
              <w:jc w:val="left"/>
              <w:rPr>
                <w:rFonts w:cs="Times New Roman"/>
                <w:color w:val="000000" w:themeColor="text1"/>
                <w:sz w:val="28"/>
                <w:szCs w:val="28"/>
              </w:rPr>
            </w:pPr>
            <w:r w:rsidRPr="001F4587">
              <w:rPr>
                <w:rFonts w:cs="Times New Roman"/>
                <w:color w:val="000000" w:themeColor="text1"/>
                <w:sz w:val="28"/>
                <w:szCs w:val="28"/>
              </w:rPr>
              <w:t>1. Nhập =21 ký tự</w:t>
            </w:r>
            <w:r w:rsidR="00AB6619" w:rsidRPr="001F4587">
              <w:rPr>
                <w:rFonts w:cs="Times New Roman"/>
                <w:color w:val="000000" w:themeColor="text1"/>
                <w:sz w:val="28"/>
                <w:szCs w:val="28"/>
              </w:rPr>
              <w:t xml:space="preserve"> vào </w:t>
            </w:r>
            <w:r w:rsidRPr="001F4587">
              <w:rPr>
                <w:rFonts w:cs="Times New Roman"/>
                <w:color w:val="000000" w:themeColor="text1"/>
                <w:sz w:val="28"/>
                <w:szCs w:val="28"/>
              </w:rPr>
              <w:t>Mật</w:t>
            </w:r>
            <w:r w:rsidR="00AB6619" w:rsidRPr="001F4587">
              <w:rPr>
                <w:rFonts w:cs="Times New Roman"/>
                <w:color w:val="000000" w:themeColor="text1"/>
                <w:sz w:val="28"/>
                <w:szCs w:val="28"/>
              </w:rPr>
              <w:t xml:space="preserve"> </w:t>
            </w:r>
            <w:r w:rsidRPr="001F4587">
              <w:rPr>
                <w:rFonts w:cs="Times New Roman"/>
                <w:color w:val="000000" w:themeColor="text1"/>
                <w:sz w:val="28"/>
                <w:szCs w:val="28"/>
              </w:rPr>
              <w:t>khẩu</w:t>
            </w:r>
            <w:r w:rsidRPr="001F4587">
              <w:rPr>
                <w:rFonts w:cs="Times New Roman"/>
                <w:color w:val="000000" w:themeColor="text1"/>
                <w:sz w:val="28"/>
                <w:szCs w:val="28"/>
              </w:rPr>
              <w:br/>
              <w:t>2. Các thông tin khác được</w:t>
            </w:r>
            <w:r w:rsidR="00AB6619" w:rsidRPr="001F4587">
              <w:rPr>
                <w:rFonts w:cs="Times New Roman"/>
                <w:color w:val="000000" w:themeColor="text1"/>
                <w:sz w:val="28"/>
                <w:szCs w:val="28"/>
              </w:rPr>
              <w:t xml:space="preserve"> </w:t>
            </w:r>
            <w:r w:rsidRPr="001F4587">
              <w:rPr>
                <w:rFonts w:cs="Times New Roman"/>
                <w:color w:val="000000" w:themeColor="text1"/>
                <w:sz w:val="28"/>
                <w:szCs w:val="28"/>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9193B08" w14:textId="3AD904DA"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Hiển thị message "</w:t>
            </w:r>
            <w:r w:rsidRPr="001F4587">
              <w:rPr>
                <w:rFonts w:cs="Times New Roman"/>
                <w:color w:val="000000" w:themeColor="text1"/>
                <w:sz w:val="28"/>
                <w:szCs w:val="28"/>
              </w:rPr>
              <w:br/>
            </w:r>
            <w:r w:rsidRPr="001F4587">
              <w:rPr>
                <w:rStyle w:val="fontstyle31"/>
                <w:color w:val="000000" w:themeColor="text1"/>
              </w:rPr>
              <w:t>Mật khẩu chỉ được tối đa</w:t>
            </w:r>
            <w:r w:rsidRPr="001F4587">
              <w:rPr>
                <w:rFonts w:cs="Times New Roman"/>
                <w:color w:val="000000" w:themeColor="text1"/>
                <w:sz w:val="28"/>
                <w:szCs w:val="28"/>
              </w:rPr>
              <w:br/>
            </w:r>
            <w:r w:rsidRPr="001F4587">
              <w:rPr>
                <w:rStyle w:val="fontstyle31"/>
                <w:color w:val="000000" w:themeColor="text1"/>
              </w:rPr>
              <w:t>20 kí tự</w:t>
            </w:r>
          </w:p>
        </w:tc>
      </w:tr>
      <w:tr w:rsidR="00C4094B" w:rsidRPr="001F4587" w14:paraId="081DBEC4" w14:textId="77777777" w:rsidTr="00E36E57">
        <w:trPr>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0E682F8F" w14:textId="368A29FD" w:rsidR="00C4094B" w:rsidRPr="001F4587" w:rsidRDefault="00D33D6E" w:rsidP="00320CFA">
            <w:pPr>
              <w:spacing w:after="0" w:line="348" w:lineRule="auto"/>
              <w:jc w:val="center"/>
              <w:rPr>
                <w:rFonts w:cs="Times New Roman"/>
                <w:color w:val="000000" w:themeColor="text1"/>
                <w:sz w:val="28"/>
                <w:szCs w:val="28"/>
              </w:rPr>
            </w:pPr>
            <w:r>
              <w:rPr>
                <w:rStyle w:val="fontstyle31"/>
                <w:color w:val="000000" w:themeColor="text1"/>
              </w:rPr>
              <w:t>31</w:t>
            </w:r>
          </w:p>
        </w:tc>
        <w:tc>
          <w:tcPr>
            <w:tcW w:w="1840" w:type="dxa"/>
            <w:tcBorders>
              <w:top w:val="single" w:sz="4" w:space="0" w:color="auto"/>
              <w:left w:val="single" w:sz="4" w:space="0" w:color="auto"/>
              <w:bottom w:val="single" w:sz="4" w:space="0" w:color="auto"/>
              <w:right w:val="single" w:sz="4" w:space="0" w:color="auto"/>
            </w:tcBorders>
            <w:vAlign w:val="center"/>
            <w:hideMark/>
          </w:tcPr>
          <w:p w14:paraId="4DF52A75" w14:textId="16419BFA"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Kiểm tra nhập</w:t>
            </w:r>
            <w:r w:rsidRPr="001F4587">
              <w:rPr>
                <w:rFonts w:cs="Times New Roman"/>
                <w:color w:val="000000" w:themeColor="text1"/>
                <w:sz w:val="28"/>
                <w:szCs w:val="28"/>
              </w:rPr>
              <w:br/>
            </w:r>
            <w:r w:rsidRPr="001F4587">
              <w:rPr>
                <w:rStyle w:val="fontstyle31"/>
                <w:color w:val="000000" w:themeColor="text1"/>
              </w:rPr>
              <w:t>Mật khẩu là thành</w:t>
            </w:r>
            <w:r w:rsidR="00647BFF" w:rsidRPr="001F4587">
              <w:rPr>
                <w:rFonts w:cs="Times New Roman"/>
                <w:color w:val="000000" w:themeColor="text1"/>
                <w:sz w:val="28"/>
                <w:szCs w:val="28"/>
              </w:rPr>
              <w:t xml:space="preserve"> </w:t>
            </w:r>
            <w:r w:rsidRPr="001F4587">
              <w:rPr>
                <w:rStyle w:val="fontstyle31"/>
                <w:color w:val="000000" w:themeColor="text1"/>
              </w:rPr>
              <w:t>công</w:t>
            </w:r>
          </w:p>
        </w:tc>
        <w:tc>
          <w:tcPr>
            <w:tcW w:w="3263" w:type="dxa"/>
            <w:tcBorders>
              <w:top w:val="single" w:sz="4" w:space="0" w:color="auto"/>
              <w:left w:val="single" w:sz="4" w:space="0" w:color="auto"/>
              <w:bottom w:val="single" w:sz="4" w:space="0" w:color="auto"/>
              <w:right w:val="single" w:sz="4" w:space="0" w:color="auto"/>
            </w:tcBorders>
            <w:vAlign w:val="center"/>
            <w:hideMark/>
          </w:tcPr>
          <w:p w14:paraId="516ABC78" w14:textId="77777777"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1. Nhập Mật khẩu = ký tự</w:t>
            </w:r>
            <w:r w:rsidRPr="001F4587">
              <w:rPr>
                <w:rFonts w:cs="Times New Roman"/>
                <w:color w:val="000000" w:themeColor="text1"/>
                <w:sz w:val="28"/>
                <w:szCs w:val="28"/>
              </w:rPr>
              <w:br/>
            </w:r>
            <w:r w:rsidRPr="001F4587">
              <w:rPr>
                <w:rStyle w:val="fontstyle31"/>
                <w:color w:val="000000" w:themeColor="text1"/>
              </w:rPr>
              <w:t>2. Nhập hợp lệ các trường</w:t>
            </w:r>
            <w:r w:rsidRPr="001F4587">
              <w:rPr>
                <w:rFonts w:cs="Times New Roman"/>
                <w:color w:val="000000" w:themeColor="text1"/>
                <w:sz w:val="28"/>
                <w:szCs w:val="28"/>
              </w:rPr>
              <w:br/>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06CD2C00" w14:textId="57700344"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 xml:space="preserve"> Đăng ký thành công</w:t>
            </w:r>
            <w:r w:rsidRPr="001F4587">
              <w:rPr>
                <w:rFonts w:cs="Times New Roman"/>
                <w:color w:val="000000" w:themeColor="text1"/>
                <w:sz w:val="28"/>
                <w:szCs w:val="28"/>
              </w:rPr>
              <w:br/>
            </w:r>
            <w:r w:rsidRPr="001F4587">
              <w:rPr>
                <w:rStyle w:val="fontstyle31"/>
                <w:color w:val="000000" w:themeColor="text1"/>
              </w:rPr>
              <w:t>chuyển về trang đăng</w:t>
            </w:r>
            <w:r w:rsidR="00647BFF" w:rsidRPr="001F4587">
              <w:rPr>
                <w:rFonts w:cs="Times New Roman"/>
                <w:color w:val="000000" w:themeColor="text1"/>
                <w:sz w:val="28"/>
                <w:szCs w:val="28"/>
              </w:rPr>
              <w:t xml:space="preserve"> </w:t>
            </w:r>
            <w:r w:rsidRPr="001F4587">
              <w:rPr>
                <w:rStyle w:val="fontstyle31"/>
                <w:color w:val="000000" w:themeColor="text1"/>
              </w:rPr>
              <w:t>nhập</w:t>
            </w:r>
          </w:p>
        </w:tc>
      </w:tr>
      <w:tr w:rsidR="00C4094B" w:rsidRPr="001F4587" w14:paraId="0C64BBC2" w14:textId="77777777" w:rsidTr="00E36E57">
        <w:trPr>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782C129B" w14:textId="6D1252AC" w:rsidR="00C4094B" w:rsidRPr="001F4587" w:rsidRDefault="00D33D6E" w:rsidP="00320CFA">
            <w:pPr>
              <w:spacing w:after="0" w:line="348" w:lineRule="auto"/>
              <w:jc w:val="center"/>
              <w:rPr>
                <w:rFonts w:cs="Times New Roman"/>
                <w:color w:val="000000" w:themeColor="text1"/>
                <w:sz w:val="28"/>
                <w:szCs w:val="28"/>
              </w:rPr>
            </w:pPr>
            <w:r>
              <w:rPr>
                <w:rStyle w:val="fontstyle31"/>
                <w:color w:val="000000" w:themeColor="text1"/>
              </w:rPr>
              <w:t>32</w:t>
            </w:r>
          </w:p>
        </w:tc>
        <w:tc>
          <w:tcPr>
            <w:tcW w:w="1840" w:type="dxa"/>
            <w:tcBorders>
              <w:top w:val="single" w:sz="4" w:space="0" w:color="auto"/>
              <w:left w:val="single" w:sz="4" w:space="0" w:color="auto"/>
              <w:bottom w:val="single" w:sz="4" w:space="0" w:color="auto"/>
              <w:right w:val="single" w:sz="4" w:space="0" w:color="auto"/>
            </w:tcBorders>
            <w:vAlign w:val="center"/>
            <w:hideMark/>
          </w:tcPr>
          <w:p w14:paraId="4DD2C75C" w14:textId="2ED5F217"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Kiểm tra mã hóa</w:t>
            </w:r>
            <w:r w:rsidR="00647BFF" w:rsidRPr="001F4587">
              <w:rPr>
                <w:rFonts w:cs="Times New Roman"/>
                <w:color w:val="000000" w:themeColor="text1"/>
                <w:sz w:val="28"/>
                <w:szCs w:val="28"/>
              </w:rPr>
              <w:t xml:space="preserve"> </w:t>
            </w:r>
            <w:r w:rsidRPr="001F4587">
              <w:rPr>
                <w:rStyle w:val="fontstyle31"/>
                <w:color w:val="000000" w:themeColor="text1"/>
              </w:rPr>
              <w:t>của Mật khẩu</w:t>
            </w:r>
          </w:p>
        </w:tc>
        <w:tc>
          <w:tcPr>
            <w:tcW w:w="3263" w:type="dxa"/>
            <w:tcBorders>
              <w:top w:val="single" w:sz="4" w:space="0" w:color="auto"/>
              <w:left w:val="single" w:sz="4" w:space="0" w:color="auto"/>
              <w:bottom w:val="single" w:sz="4" w:space="0" w:color="auto"/>
              <w:right w:val="single" w:sz="4" w:space="0" w:color="auto"/>
            </w:tcBorders>
            <w:vAlign w:val="center"/>
            <w:hideMark/>
          </w:tcPr>
          <w:p w14:paraId="2A36E26D" w14:textId="77777777"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1. Nhập Mật khẩu hợp lệ</w:t>
            </w:r>
            <w:r w:rsidRPr="001F4587">
              <w:rPr>
                <w:rFonts w:cs="Times New Roman"/>
                <w:color w:val="000000" w:themeColor="text1"/>
                <w:sz w:val="28"/>
                <w:szCs w:val="28"/>
              </w:rPr>
              <w:br/>
            </w:r>
            <w:r w:rsidRPr="001F4587">
              <w:rPr>
                <w:rStyle w:val="fontstyle31"/>
                <w:color w:val="000000" w:themeColor="text1"/>
              </w:rPr>
              <w:t>2. Nhập hợp lệ các trường</w:t>
            </w:r>
            <w:r w:rsidRPr="001F4587">
              <w:rPr>
                <w:rFonts w:cs="Times New Roman"/>
                <w:color w:val="000000" w:themeColor="text1"/>
                <w:sz w:val="28"/>
                <w:szCs w:val="28"/>
              </w:rPr>
              <w:br/>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6992673" w14:textId="7D1F964A" w:rsidR="00C4094B" w:rsidRPr="001F4587" w:rsidRDefault="00647BFF" w:rsidP="00320CFA">
            <w:pPr>
              <w:spacing w:after="0" w:line="348" w:lineRule="auto"/>
              <w:jc w:val="left"/>
              <w:rPr>
                <w:rFonts w:cs="Times New Roman"/>
                <w:color w:val="000000" w:themeColor="text1"/>
                <w:sz w:val="28"/>
                <w:szCs w:val="28"/>
              </w:rPr>
            </w:pPr>
            <w:r w:rsidRPr="001F4587">
              <w:rPr>
                <w:rStyle w:val="fontstyle31"/>
                <w:color w:val="000000" w:themeColor="text1"/>
              </w:rPr>
              <w:t xml:space="preserve">Các </w:t>
            </w:r>
            <w:r w:rsidR="00C4094B" w:rsidRPr="001F4587">
              <w:rPr>
                <w:rStyle w:val="fontstyle31"/>
                <w:color w:val="000000" w:themeColor="text1"/>
              </w:rPr>
              <w:t>password đều</w:t>
            </w:r>
            <w:r w:rsidR="00C4094B" w:rsidRPr="001F4587">
              <w:rPr>
                <w:rFonts w:cs="Times New Roman"/>
                <w:color w:val="000000" w:themeColor="text1"/>
                <w:sz w:val="28"/>
                <w:szCs w:val="28"/>
              </w:rPr>
              <w:br/>
            </w:r>
            <w:r w:rsidR="00C4094B" w:rsidRPr="001F4587">
              <w:rPr>
                <w:rStyle w:val="fontstyle31"/>
                <w:color w:val="000000" w:themeColor="text1"/>
              </w:rPr>
              <w:t>được mã hóa, hiển thị</w:t>
            </w:r>
            <w:r w:rsidRPr="001F4587">
              <w:rPr>
                <w:rFonts w:cs="Times New Roman"/>
                <w:color w:val="000000" w:themeColor="text1"/>
                <w:sz w:val="28"/>
                <w:szCs w:val="28"/>
              </w:rPr>
              <w:t xml:space="preserve"> </w:t>
            </w:r>
            <w:r w:rsidR="00C4094B" w:rsidRPr="001F4587">
              <w:rPr>
                <w:rStyle w:val="fontstyle31"/>
                <w:color w:val="000000" w:themeColor="text1"/>
              </w:rPr>
              <w:t>dưới dạng ***** ở</w:t>
            </w:r>
            <w:r w:rsidR="00880A9B">
              <w:rPr>
                <w:rFonts w:cs="Times New Roman"/>
                <w:color w:val="000000" w:themeColor="text1"/>
                <w:sz w:val="28"/>
                <w:szCs w:val="28"/>
              </w:rPr>
              <w:t xml:space="preserve"> </w:t>
            </w:r>
            <w:r w:rsidR="00C4094B" w:rsidRPr="001F4587">
              <w:rPr>
                <w:rStyle w:val="fontstyle31"/>
                <w:color w:val="000000" w:themeColor="text1"/>
              </w:rPr>
              <w:t>textbox</w:t>
            </w:r>
            <w:r w:rsidRPr="001F4587">
              <w:rPr>
                <w:rFonts w:cs="Times New Roman"/>
                <w:color w:val="000000" w:themeColor="text1"/>
                <w:sz w:val="28"/>
                <w:szCs w:val="28"/>
              </w:rPr>
              <w:t xml:space="preserve">. </w:t>
            </w:r>
            <w:r w:rsidR="00C4094B" w:rsidRPr="001F4587">
              <w:rPr>
                <w:rStyle w:val="fontstyle31"/>
                <w:color w:val="000000" w:themeColor="text1"/>
              </w:rPr>
              <w:t>Hiển thị message " Đăng</w:t>
            </w:r>
            <w:r w:rsidRPr="001F4587">
              <w:rPr>
                <w:rFonts w:cs="Times New Roman"/>
                <w:color w:val="000000" w:themeColor="text1"/>
                <w:sz w:val="28"/>
                <w:szCs w:val="28"/>
              </w:rPr>
              <w:t xml:space="preserve"> </w:t>
            </w:r>
            <w:r w:rsidR="00C4094B" w:rsidRPr="001F4587">
              <w:rPr>
                <w:rStyle w:val="fontstyle31"/>
                <w:color w:val="000000" w:themeColor="text1"/>
              </w:rPr>
              <w:t>ký thành công"</w:t>
            </w:r>
          </w:p>
        </w:tc>
      </w:tr>
      <w:tr w:rsidR="00C4094B" w:rsidRPr="001F4587" w14:paraId="4CCBAC0D" w14:textId="77777777" w:rsidTr="00E36E57">
        <w:trPr>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0F83BAE0" w14:textId="77777777" w:rsidR="00C4094B" w:rsidRPr="001F4587" w:rsidRDefault="00C4094B" w:rsidP="00320CFA">
            <w:pPr>
              <w:spacing w:after="0" w:line="348" w:lineRule="auto"/>
              <w:jc w:val="center"/>
              <w:rPr>
                <w:rFonts w:cs="Times New Roman"/>
                <w:color w:val="000000" w:themeColor="text1"/>
                <w:sz w:val="28"/>
                <w:szCs w:val="28"/>
              </w:rPr>
            </w:pPr>
            <w:r w:rsidRPr="001F4587">
              <w:rPr>
                <w:rStyle w:val="fontstyle01"/>
                <w:color w:val="000000" w:themeColor="text1"/>
              </w:rPr>
              <w:t>Địa chỉ textbox</w:t>
            </w:r>
          </w:p>
        </w:tc>
        <w:tc>
          <w:tcPr>
            <w:tcW w:w="1840" w:type="dxa"/>
            <w:vAlign w:val="center"/>
            <w:hideMark/>
          </w:tcPr>
          <w:p w14:paraId="4BA4DC18" w14:textId="77777777" w:rsidR="00C4094B" w:rsidRPr="001F4587" w:rsidRDefault="00C4094B" w:rsidP="00320CFA">
            <w:pPr>
              <w:spacing w:after="0" w:line="348" w:lineRule="auto"/>
              <w:rPr>
                <w:rFonts w:cs="Times New Roman"/>
                <w:color w:val="000000" w:themeColor="text1"/>
                <w:sz w:val="28"/>
                <w:szCs w:val="28"/>
              </w:rPr>
            </w:pPr>
          </w:p>
        </w:tc>
        <w:tc>
          <w:tcPr>
            <w:tcW w:w="3263" w:type="dxa"/>
            <w:vAlign w:val="center"/>
            <w:hideMark/>
          </w:tcPr>
          <w:p w14:paraId="0E9C71D1" w14:textId="77777777" w:rsidR="00C4094B" w:rsidRPr="001F4587" w:rsidRDefault="00C4094B" w:rsidP="00320CFA">
            <w:pPr>
              <w:spacing w:after="0" w:line="348" w:lineRule="auto"/>
              <w:rPr>
                <w:rFonts w:cs="Times New Roman"/>
                <w:color w:val="000000" w:themeColor="text1"/>
                <w:sz w:val="28"/>
                <w:szCs w:val="28"/>
              </w:rPr>
            </w:pPr>
          </w:p>
        </w:tc>
        <w:tc>
          <w:tcPr>
            <w:tcW w:w="2835" w:type="dxa"/>
            <w:vAlign w:val="center"/>
            <w:hideMark/>
          </w:tcPr>
          <w:p w14:paraId="22C72463" w14:textId="77777777" w:rsidR="00C4094B" w:rsidRPr="001F4587" w:rsidRDefault="00C4094B" w:rsidP="00320CFA">
            <w:pPr>
              <w:spacing w:after="0" w:line="348" w:lineRule="auto"/>
              <w:rPr>
                <w:rFonts w:cs="Times New Roman"/>
                <w:color w:val="000000" w:themeColor="text1"/>
                <w:sz w:val="28"/>
                <w:szCs w:val="28"/>
              </w:rPr>
            </w:pPr>
          </w:p>
        </w:tc>
      </w:tr>
      <w:tr w:rsidR="00C4094B" w:rsidRPr="001F4587" w14:paraId="572EA986" w14:textId="77777777" w:rsidTr="00E36E57">
        <w:trPr>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3C945081" w14:textId="49EF6037" w:rsidR="00C4094B" w:rsidRPr="001F4587" w:rsidRDefault="00D33D6E" w:rsidP="00320CFA">
            <w:pPr>
              <w:spacing w:after="0" w:line="348" w:lineRule="auto"/>
              <w:jc w:val="center"/>
              <w:rPr>
                <w:rFonts w:cs="Times New Roman"/>
                <w:color w:val="000000" w:themeColor="text1"/>
                <w:sz w:val="28"/>
                <w:szCs w:val="28"/>
              </w:rPr>
            </w:pPr>
            <w:r>
              <w:rPr>
                <w:rStyle w:val="fontstyle31"/>
                <w:color w:val="000000" w:themeColor="text1"/>
              </w:rPr>
              <w:t>33</w:t>
            </w:r>
          </w:p>
        </w:tc>
        <w:tc>
          <w:tcPr>
            <w:tcW w:w="1840" w:type="dxa"/>
            <w:tcBorders>
              <w:top w:val="single" w:sz="4" w:space="0" w:color="auto"/>
              <w:left w:val="single" w:sz="4" w:space="0" w:color="auto"/>
              <w:bottom w:val="single" w:sz="4" w:space="0" w:color="auto"/>
              <w:right w:val="single" w:sz="4" w:space="0" w:color="auto"/>
            </w:tcBorders>
            <w:vAlign w:val="center"/>
            <w:hideMark/>
          </w:tcPr>
          <w:p w14:paraId="20E14047" w14:textId="211EA70F" w:rsidR="00C4094B" w:rsidRPr="001F4587" w:rsidRDefault="00D33D6E" w:rsidP="00320CFA">
            <w:pPr>
              <w:spacing w:after="0" w:line="348" w:lineRule="auto"/>
              <w:jc w:val="left"/>
              <w:rPr>
                <w:rFonts w:cs="Times New Roman"/>
                <w:color w:val="000000" w:themeColor="text1"/>
                <w:sz w:val="28"/>
                <w:szCs w:val="28"/>
              </w:rPr>
            </w:pPr>
            <w:r>
              <w:rPr>
                <w:rStyle w:val="fontstyle31"/>
                <w:color w:val="000000" w:themeColor="text1"/>
              </w:rPr>
              <w:t>K</w:t>
            </w:r>
            <w:r w:rsidR="00C4094B" w:rsidRPr="001F4587">
              <w:rPr>
                <w:rStyle w:val="fontstyle31"/>
                <w:color w:val="000000" w:themeColor="text1"/>
              </w:rPr>
              <w:t>iểm tra Địa chỉ</w:t>
            </w:r>
            <w:r w:rsidR="00647BFF" w:rsidRPr="001F4587">
              <w:rPr>
                <w:rFonts w:cs="Times New Roman"/>
                <w:color w:val="000000" w:themeColor="text1"/>
                <w:sz w:val="28"/>
                <w:szCs w:val="28"/>
              </w:rPr>
              <w:t xml:space="preserve"> </w:t>
            </w:r>
            <w:r w:rsidR="00C4094B" w:rsidRPr="001F4587">
              <w:rPr>
                <w:rStyle w:val="fontstyle31"/>
                <w:color w:val="000000" w:themeColor="text1"/>
              </w:rPr>
              <w:t>thành công</w:t>
            </w:r>
          </w:p>
        </w:tc>
        <w:tc>
          <w:tcPr>
            <w:tcW w:w="3263" w:type="dxa"/>
            <w:tcBorders>
              <w:top w:val="single" w:sz="4" w:space="0" w:color="auto"/>
              <w:left w:val="single" w:sz="4" w:space="0" w:color="auto"/>
              <w:bottom w:val="single" w:sz="4" w:space="0" w:color="auto"/>
              <w:right w:val="single" w:sz="4" w:space="0" w:color="auto"/>
            </w:tcBorders>
            <w:vAlign w:val="center"/>
            <w:hideMark/>
          </w:tcPr>
          <w:p w14:paraId="7C6BAE58" w14:textId="77777777"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1. Nhập Địa chỉ = ký tự</w:t>
            </w:r>
            <w:r w:rsidRPr="001F4587">
              <w:rPr>
                <w:rFonts w:cs="Times New Roman"/>
                <w:color w:val="000000" w:themeColor="text1"/>
                <w:sz w:val="28"/>
                <w:szCs w:val="28"/>
              </w:rPr>
              <w:br/>
            </w:r>
            <w:r w:rsidRPr="001F4587">
              <w:rPr>
                <w:rStyle w:val="fontstyle31"/>
                <w:color w:val="000000" w:themeColor="text1"/>
              </w:rPr>
              <w:t>2. Các thông tin khác được</w:t>
            </w:r>
            <w:r w:rsidRPr="001F4587">
              <w:rPr>
                <w:rFonts w:cs="Times New Roman"/>
                <w:color w:val="000000" w:themeColor="text1"/>
                <w:sz w:val="28"/>
                <w:szCs w:val="28"/>
              </w:rPr>
              <w:br/>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A0C5BE8" w14:textId="76964868"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 xml:space="preserve"> Đăng ký thành công</w:t>
            </w:r>
            <w:r w:rsidR="00647BFF" w:rsidRPr="001F4587">
              <w:rPr>
                <w:rFonts w:cs="Times New Roman"/>
                <w:color w:val="000000" w:themeColor="text1"/>
                <w:sz w:val="28"/>
                <w:szCs w:val="28"/>
              </w:rPr>
              <w:t xml:space="preserve"> </w:t>
            </w:r>
            <w:r w:rsidRPr="001F4587">
              <w:rPr>
                <w:rStyle w:val="fontstyle31"/>
                <w:color w:val="000000" w:themeColor="text1"/>
              </w:rPr>
              <w:t>về giao diện trang đăng</w:t>
            </w:r>
            <w:r w:rsidRPr="001F4587">
              <w:rPr>
                <w:rFonts w:cs="Times New Roman"/>
                <w:color w:val="000000" w:themeColor="text1"/>
                <w:sz w:val="28"/>
                <w:szCs w:val="28"/>
              </w:rPr>
              <w:br/>
            </w:r>
            <w:r w:rsidRPr="001F4587">
              <w:rPr>
                <w:rStyle w:val="fontstyle31"/>
                <w:color w:val="000000" w:themeColor="text1"/>
              </w:rPr>
              <w:t>nhập</w:t>
            </w:r>
          </w:p>
        </w:tc>
      </w:tr>
      <w:tr w:rsidR="00C4094B" w:rsidRPr="001F4587" w14:paraId="519A7332" w14:textId="77777777" w:rsidTr="00E36E57">
        <w:trPr>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342A5624" w14:textId="09060591" w:rsidR="00C4094B" w:rsidRPr="001F4587" w:rsidRDefault="00D33D6E" w:rsidP="00320CFA">
            <w:pPr>
              <w:spacing w:after="0" w:line="348" w:lineRule="auto"/>
              <w:jc w:val="center"/>
              <w:rPr>
                <w:rFonts w:cs="Times New Roman"/>
                <w:color w:val="000000" w:themeColor="text1"/>
                <w:sz w:val="28"/>
                <w:szCs w:val="28"/>
              </w:rPr>
            </w:pPr>
            <w:r>
              <w:rPr>
                <w:rStyle w:val="fontstyle31"/>
                <w:color w:val="000000" w:themeColor="text1"/>
              </w:rPr>
              <w:t>34</w:t>
            </w:r>
          </w:p>
        </w:tc>
        <w:tc>
          <w:tcPr>
            <w:tcW w:w="1840" w:type="dxa"/>
            <w:tcBorders>
              <w:top w:val="single" w:sz="4" w:space="0" w:color="auto"/>
              <w:left w:val="single" w:sz="4" w:space="0" w:color="auto"/>
              <w:bottom w:val="single" w:sz="4" w:space="0" w:color="auto"/>
              <w:right w:val="single" w:sz="4" w:space="0" w:color="auto"/>
            </w:tcBorders>
            <w:vAlign w:val="center"/>
            <w:hideMark/>
          </w:tcPr>
          <w:p w14:paraId="57378276" w14:textId="6838E178" w:rsidR="00C4094B" w:rsidRPr="001F4587" w:rsidRDefault="00D33D6E" w:rsidP="00320CFA">
            <w:pPr>
              <w:spacing w:after="0" w:line="348" w:lineRule="auto"/>
              <w:jc w:val="left"/>
              <w:rPr>
                <w:rFonts w:cs="Times New Roman"/>
                <w:color w:val="000000" w:themeColor="text1"/>
                <w:sz w:val="28"/>
                <w:szCs w:val="28"/>
              </w:rPr>
            </w:pPr>
            <w:r>
              <w:rPr>
                <w:rStyle w:val="fontstyle31"/>
                <w:color w:val="000000" w:themeColor="text1"/>
              </w:rPr>
              <w:t>K</w:t>
            </w:r>
            <w:r w:rsidR="00C4094B" w:rsidRPr="001F4587">
              <w:rPr>
                <w:rStyle w:val="fontstyle31"/>
                <w:color w:val="000000" w:themeColor="text1"/>
              </w:rPr>
              <w:t>iểm tra Đị</w:t>
            </w:r>
            <w:r w:rsidR="00647BFF" w:rsidRPr="001F4587">
              <w:rPr>
                <w:rStyle w:val="fontstyle31"/>
                <w:color w:val="000000" w:themeColor="text1"/>
              </w:rPr>
              <w:t xml:space="preserve">a </w:t>
            </w:r>
            <w:r w:rsidR="00C4094B" w:rsidRPr="001F4587">
              <w:rPr>
                <w:rStyle w:val="fontstyle31"/>
                <w:color w:val="000000" w:themeColor="text1"/>
              </w:rPr>
              <w:t>chỉ là</w:t>
            </w:r>
            <w:r w:rsidR="00647BFF" w:rsidRPr="001F4587">
              <w:rPr>
                <w:rFonts w:cs="Times New Roman"/>
                <w:color w:val="000000" w:themeColor="text1"/>
                <w:sz w:val="28"/>
                <w:szCs w:val="28"/>
              </w:rPr>
              <w:t xml:space="preserve">   </w:t>
            </w:r>
            <w:r w:rsidR="00C4094B" w:rsidRPr="001F4587">
              <w:rPr>
                <w:rStyle w:val="fontstyle31"/>
                <w:color w:val="000000" w:themeColor="text1"/>
              </w:rPr>
              <w:t>trường bắt buộc</w:t>
            </w:r>
          </w:p>
        </w:tc>
        <w:tc>
          <w:tcPr>
            <w:tcW w:w="3263" w:type="dxa"/>
            <w:tcBorders>
              <w:top w:val="single" w:sz="4" w:space="0" w:color="auto"/>
              <w:left w:val="single" w:sz="4" w:space="0" w:color="auto"/>
              <w:bottom w:val="single" w:sz="4" w:space="0" w:color="auto"/>
              <w:right w:val="single" w:sz="4" w:space="0" w:color="auto"/>
            </w:tcBorders>
            <w:vAlign w:val="center"/>
            <w:hideMark/>
          </w:tcPr>
          <w:p w14:paraId="0794CB7A" w14:textId="05CF1B1D"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1. Để trống trường Địa chỉ</w:t>
            </w:r>
            <w:r w:rsidRPr="001F4587">
              <w:rPr>
                <w:rFonts w:cs="Times New Roman"/>
                <w:color w:val="000000" w:themeColor="text1"/>
                <w:sz w:val="28"/>
                <w:szCs w:val="28"/>
              </w:rPr>
              <w:br/>
            </w:r>
            <w:r w:rsidRPr="001F4587">
              <w:rPr>
                <w:rStyle w:val="fontstyle31"/>
                <w:color w:val="000000" w:themeColor="text1"/>
              </w:rPr>
              <w:t>2. Các thông tin khác được</w:t>
            </w:r>
            <w:r w:rsidR="00647BFF" w:rsidRPr="001F4587">
              <w:rPr>
                <w:rFonts w:cs="Times New Roman"/>
                <w:color w:val="000000" w:themeColor="text1"/>
                <w:sz w:val="28"/>
                <w:szCs w:val="28"/>
              </w:rPr>
              <w:t xml:space="preserve"> </w:t>
            </w:r>
            <w:r w:rsidR="00647BFF" w:rsidRPr="001F4587">
              <w:rPr>
                <w:rStyle w:val="fontstyle31"/>
                <w:color w:val="000000" w:themeColor="text1"/>
              </w:rPr>
              <w:t>n</w:t>
            </w:r>
            <w:r w:rsidRPr="001F4587">
              <w:rPr>
                <w:rStyle w:val="fontstyle31"/>
                <w:color w:val="000000" w:themeColor="text1"/>
              </w:rPr>
              <w:t>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24EBC4B" w14:textId="56057828"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 xml:space="preserve"> Hiển thị Message "*</w:t>
            </w:r>
            <w:r w:rsidRPr="001F4587">
              <w:rPr>
                <w:rFonts w:cs="Times New Roman"/>
                <w:color w:val="000000" w:themeColor="text1"/>
                <w:sz w:val="28"/>
                <w:szCs w:val="28"/>
              </w:rPr>
              <w:br/>
            </w:r>
            <w:r w:rsidRPr="001F4587">
              <w:rPr>
                <w:rStyle w:val="fontstyle31"/>
                <w:color w:val="000000" w:themeColor="text1"/>
              </w:rPr>
              <w:t>Địa chỉ không được bỏ</w:t>
            </w:r>
            <w:r w:rsidR="00647BFF" w:rsidRPr="001F4587">
              <w:rPr>
                <w:rFonts w:cs="Times New Roman"/>
                <w:color w:val="000000" w:themeColor="text1"/>
                <w:sz w:val="28"/>
                <w:szCs w:val="28"/>
              </w:rPr>
              <w:t xml:space="preserve"> </w:t>
            </w:r>
            <w:r w:rsidRPr="001F4587">
              <w:rPr>
                <w:rStyle w:val="fontstyle31"/>
                <w:color w:val="000000" w:themeColor="text1"/>
              </w:rPr>
              <w:t>trống"</w:t>
            </w:r>
          </w:p>
        </w:tc>
      </w:tr>
      <w:tr w:rsidR="00C4094B" w:rsidRPr="001F4587" w14:paraId="1425B7FF" w14:textId="77777777" w:rsidTr="00E36E57">
        <w:trPr>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2D421903" w14:textId="61258FBA" w:rsidR="00C4094B" w:rsidRPr="001F4587" w:rsidRDefault="00D33D6E" w:rsidP="00320CFA">
            <w:pPr>
              <w:spacing w:after="0" w:line="348" w:lineRule="auto"/>
              <w:jc w:val="center"/>
              <w:rPr>
                <w:rFonts w:cs="Times New Roman"/>
                <w:color w:val="000000" w:themeColor="text1"/>
                <w:sz w:val="28"/>
                <w:szCs w:val="28"/>
              </w:rPr>
            </w:pPr>
            <w:r>
              <w:rPr>
                <w:rStyle w:val="fontstyle31"/>
                <w:color w:val="000000" w:themeColor="text1"/>
              </w:rPr>
              <w:t>35</w:t>
            </w:r>
          </w:p>
        </w:tc>
        <w:tc>
          <w:tcPr>
            <w:tcW w:w="1840" w:type="dxa"/>
            <w:tcBorders>
              <w:top w:val="single" w:sz="4" w:space="0" w:color="auto"/>
              <w:left w:val="single" w:sz="4" w:space="0" w:color="auto"/>
              <w:bottom w:val="single" w:sz="4" w:space="0" w:color="auto"/>
              <w:right w:val="single" w:sz="4" w:space="0" w:color="auto"/>
            </w:tcBorders>
            <w:vAlign w:val="center"/>
            <w:hideMark/>
          </w:tcPr>
          <w:p w14:paraId="5BC64561" w14:textId="2D2159DF"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Kiểm tra nhập 100</w:t>
            </w:r>
            <w:r w:rsidR="00647BFF" w:rsidRPr="001F4587">
              <w:rPr>
                <w:rFonts w:cs="Times New Roman"/>
                <w:color w:val="000000" w:themeColor="text1"/>
                <w:sz w:val="28"/>
                <w:szCs w:val="28"/>
              </w:rPr>
              <w:t xml:space="preserve"> </w:t>
            </w:r>
            <w:r w:rsidRPr="001F4587">
              <w:rPr>
                <w:rStyle w:val="fontstyle31"/>
                <w:color w:val="000000" w:themeColor="text1"/>
              </w:rPr>
              <w:t>ký tự vào Địa chỉ</w:t>
            </w:r>
          </w:p>
        </w:tc>
        <w:tc>
          <w:tcPr>
            <w:tcW w:w="3263" w:type="dxa"/>
            <w:tcBorders>
              <w:top w:val="single" w:sz="4" w:space="0" w:color="auto"/>
              <w:left w:val="single" w:sz="4" w:space="0" w:color="auto"/>
              <w:bottom w:val="single" w:sz="4" w:space="0" w:color="auto"/>
              <w:right w:val="single" w:sz="4" w:space="0" w:color="auto"/>
            </w:tcBorders>
            <w:vAlign w:val="center"/>
            <w:hideMark/>
          </w:tcPr>
          <w:p w14:paraId="60608A67" w14:textId="11956775"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1. Nhập 100 ký tự vào Họ</w:t>
            </w:r>
            <w:r w:rsidR="00647BFF" w:rsidRPr="001F4587">
              <w:rPr>
                <w:rFonts w:cs="Times New Roman"/>
                <w:color w:val="000000" w:themeColor="text1"/>
                <w:sz w:val="28"/>
                <w:szCs w:val="28"/>
              </w:rPr>
              <w:t xml:space="preserve"> </w:t>
            </w:r>
            <w:r w:rsidRPr="001F4587">
              <w:rPr>
                <w:rStyle w:val="fontstyle31"/>
                <w:color w:val="000000" w:themeColor="text1"/>
              </w:rPr>
              <w:t>tên</w:t>
            </w:r>
            <w:r w:rsidRPr="001F4587">
              <w:rPr>
                <w:rFonts w:cs="Times New Roman"/>
                <w:color w:val="000000" w:themeColor="text1"/>
                <w:sz w:val="28"/>
                <w:szCs w:val="28"/>
              </w:rPr>
              <w:br/>
            </w:r>
            <w:r w:rsidRPr="001F4587">
              <w:rPr>
                <w:rStyle w:val="fontstyle31"/>
                <w:color w:val="000000" w:themeColor="text1"/>
              </w:rPr>
              <w:t>2. Các thông tin khác được</w:t>
            </w:r>
            <w:r w:rsidR="00647BFF"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2AA8E65" w14:textId="72FE002A"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Hiển thị message "</w:t>
            </w:r>
            <w:r w:rsidRPr="001F4587">
              <w:rPr>
                <w:rFonts w:cs="Times New Roman"/>
                <w:color w:val="000000" w:themeColor="text1"/>
                <w:sz w:val="28"/>
                <w:szCs w:val="28"/>
              </w:rPr>
              <w:br/>
            </w:r>
            <w:r w:rsidRPr="001F4587">
              <w:rPr>
                <w:rStyle w:val="fontstyle31"/>
                <w:color w:val="000000" w:themeColor="text1"/>
              </w:rPr>
              <w:t>Đăng ký thành công"</w:t>
            </w:r>
          </w:p>
        </w:tc>
      </w:tr>
      <w:tr w:rsidR="00C4094B" w:rsidRPr="001F4587" w14:paraId="2A8C0180" w14:textId="77777777" w:rsidTr="00E36E57">
        <w:trPr>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06107C7E" w14:textId="36B03DD9" w:rsidR="00C4094B" w:rsidRPr="001F4587" w:rsidRDefault="00D33D6E" w:rsidP="00320CFA">
            <w:pPr>
              <w:spacing w:after="0" w:line="348" w:lineRule="auto"/>
              <w:jc w:val="center"/>
              <w:rPr>
                <w:rFonts w:cs="Times New Roman"/>
                <w:color w:val="000000" w:themeColor="text1"/>
                <w:sz w:val="28"/>
                <w:szCs w:val="28"/>
              </w:rPr>
            </w:pPr>
            <w:r>
              <w:rPr>
                <w:rStyle w:val="fontstyle31"/>
                <w:color w:val="000000" w:themeColor="text1"/>
              </w:rPr>
              <w:lastRenderedPageBreak/>
              <w:t>36</w:t>
            </w:r>
          </w:p>
        </w:tc>
        <w:tc>
          <w:tcPr>
            <w:tcW w:w="1840" w:type="dxa"/>
            <w:tcBorders>
              <w:top w:val="single" w:sz="4" w:space="0" w:color="auto"/>
              <w:left w:val="single" w:sz="4" w:space="0" w:color="auto"/>
              <w:bottom w:val="single" w:sz="4" w:space="0" w:color="auto"/>
              <w:right w:val="single" w:sz="4" w:space="0" w:color="auto"/>
            </w:tcBorders>
            <w:vAlign w:val="center"/>
            <w:hideMark/>
          </w:tcPr>
          <w:p w14:paraId="4184B2DC" w14:textId="5E16DF45" w:rsidR="00C4094B" w:rsidRPr="001F4587" w:rsidRDefault="00C4094B" w:rsidP="00320CFA">
            <w:pPr>
              <w:spacing w:after="0" w:line="348" w:lineRule="auto"/>
              <w:jc w:val="left"/>
            </w:pPr>
            <w:r w:rsidRPr="001F4587">
              <w:rPr>
                <w:rStyle w:val="fontstyle31"/>
                <w:color w:val="000000" w:themeColor="text1"/>
              </w:rPr>
              <w:t>Kiểm tra nhập &gt;</w:t>
            </w:r>
            <w:r w:rsidR="00880A9B">
              <w:t xml:space="preserve"> </w:t>
            </w:r>
            <w:r w:rsidRPr="001F4587">
              <w:rPr>
                <w:rStyle w:val="fontstyle31"/>
                <w:color w:val="000000" w:themeColor="text1"/>
              </w:rPr>
              <w:t>100 ký tự vào Địa</w:t>
            </w:r>
            <w:r w:rsidR="00880A9B">
              <w:t xml:space="preserve"> </w:t>
            </w:r>
            <w:r w:rsidRPr="001F4587">
              <w:rPr>
                <w:rStyle w:val="fontstyle31"/>
                <w:color w:val="000000" w:themeColor="text1"/>
              </w:rPr>
              <w:t>chỉ</w:t>
            </w:r>
          </w:p>
        </w:tc>
        <w:tc>
          <w:tcPr>
            <w:tcW w:w="3263" w:type="dxa"/>
            <w:tcBorders>
              <w:top w:val="single" w:sz="4" w:space="0" w:color="auto"/>
              <w:left w:val="single" w:sz="4" w:space="0" w:color="auto"/>
              <w:bottom w:val="single" w:sz="4" w:space="0" w:color="auto"/>
              <w:right w:val="single" w:sz="4" w:space="0" w:color="auto"/>
            </w:tcBorders>
            <w:vAlign w:val="center"/>
            <w:hideMark/>
          </w:tcPr>
          <w:p w14:paraId="1ACE6788" w14:textId="0E958857"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1. Nhập =101 ký tự vào Địa</w:t>
            </w:r>
            <w:r w:rsidR="00880A9B">
              <w:rPr>
                <w:rFonts w:cs="Times New Roman"/>
                <w:color w:val="000000" w:themeColor="text1"/>
                <w:sz w:val="28"/>
                <w:szCs w:val="28"/>
              </w:rPr>
              <w:t xml:space="preserve"> </w:t>
            </w:r>
            <w:r w:rsidRPr="001F4587">
              <w:rPr>
                <w:rStyle w:val="fontstyle31"/>
                <w:color w:val="000000" w:themeColor="text1"/>
              </w:rPr>
              <w:t>chỉ</w:t>
            </w:r>
            <w:r w:rsidRPr="001F4587">
              <w:rPr>
                <w:rFonts w:cs="Times New Roman"/>
                <w:color w:val="000000" w:themeColor="text1"/>
                <w:sz w:val="28"/>
                <w:szCs w:val="28"/>
              </w:rPr>
              <w:br/>
            </w:r>
            <w:r w:rsidRPr="001F4587">
              <w:rPr>
                <w:rStyle w:val="fontstyle31"/>
                <w:color w:val="000000" w:themeColor="text1"/>
              </w:rPr>
              <w:t>2. Các thông tin khác được</w:t>
            </w:r>
            <w:r w:rsidRPr="001F4587">
              <w:rPr>
                <w:rFonts w:cs="Times New Roman"/>
                <w:color w:val="000000" w:themeColor="text1"/>
                <w:sz w:val="28"/>
                <w:szCs w:val="28"/>
              </w:rPr>
              <w:br/>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B669C6D" w14:textId="19113B3A" w:rsidR="00C4094B" w:rsidRPr="001F4587" w:rsidRDefault="00C4094B" w:rsidP="00320CFA">
            <w:pPr>
              <w:spacing w:after="0" w:line="348" w:lineRule="auto"/>
              <w:jc w:val="left"/>
              <w:rPr>
                <w:rFonts w:cs="Times New Roman"/>
                <w:color w:val="000000" w:themeColor="text1"/>
                <w:sz w:val="28"/>
                <w:szCs w:val="28"/>
              </w:rPr>
            </w:pPr>
            <w:r w:rsidRPr="001F4587">
              <w:rPr>
                <w:rStyle w:val="fontstyle31"/>
                <w:color w:val="000000" w:themeColor="text1"/>
              </w:rPr>
              <w:t>Hiển thị message "</w:t>
            </w:r>
            <w:r w:rsidRPr="001F4587">
              <w:rPr>
                <w:rFonts w:cs="Times New Roman"/>
                <w:color w:val="000000" w:themeColor="text1"/>
                <w:sz w:val="28"/>
                <w:szCs w:val="28"/>
              </w:rPr>
              <w:br/>
            </w:r>
            <w:r w:rsidRPr="001F4587">
              <w:rPr>
                <w:rStyle w:val="fontstyle31"/>
                <w:color w:val="000000" w:themeColor="text1"/>
              </w:rPr>
              <w:t>Bạn chỉ được nhập tối đa</w:t>
            </w:r>
            <w:r w:rsidR="00880A9B">
              <w:rPr>
                <w:rFonts w:cs="Times New Roman"/>
                <w:color w:val="000000" w:themeColor="text1"/>
                <w:sz w:val="28"/>
                <w:szCs w:val="28"/>
              </w:rPr>
              <w:t xml:space="preserve"> </w:t>
            </w:r>
            <w:r w:rsidRPr="001F4587">
              <w:rPr>
                <w:rStyle w:val="fontstyle31"/>
                <w:color w:val="000000" w:themeColor="text1"/>
              </w:rPr>
              <w:t>100 kí tự"</w:t>
            </w:r>
          </w:p>
        </w:tc>
      </w:tr>
      <w:tr w:rsidR="00C4094B" w:rsidRPr="001F4587" w14:paraId="3DA9F789" w14:textId="77777777" w:rsidTr="00E36E57">
        <w:trPr>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582267BC" w14:textId="3D47AD40" w:rsidR="00C4094B" w:rsidRPr="001F4587" w:rsidRDefault="00D33D6E" w:rsidP="00320CFA">
            <w:pPr>
              <w:spacing w:after="0"/>
              <w:jc w:val="center"/>
              <w:rPr>
                <w:rFonts w:cs="Times New Roman"/>
                <w:color w:val="000000" w:themeColor="text1"/>
                <w:sz w:val="28"/>
                <w:szCs w:val="28"/>
              </w:rPr>
            </w:pPr>
            <w:r>
              <w:rPr>
                <w:rStyle w:val="fontstyle31"/>
                <w:color w:val="000000" w:themeColor="text1"/>
              </w:rPr>
              <w:t>37</w:t>
            </w:r>
          </w:p>
        </w:tc>
        <w:tc>
          <w:tcPr>
            <w:tcW w:w="1840" w:type="dxa"/>
            <w:tcBorders>
              <w:top w:val="single" w:sz="4" w:space="0" w:color="auto"/>
              <w:left w:val="single" w:sz="4" w:space="0" w:color="auto"/>
              <w:bottom w:val="single" w:sz="4" w:space="0" w:color="auto"/>
              <w:right w:val="single" w:sz="4" w:space="0" w:color="auto"/>
            </w:tcBorders>
            <w:vAlign w:val="center"/>
            <w:hideMark/>
          </w:tcPr>
          <w:p w14:paraId="3AF28824" w14:textId="2B508193" w:rsidR="00C4094B" w:rsidRPr="001F4587" w:rsidRDefault="00C4094B" w:rsidP="00320CFA">
            <w:pPr>
              <w:spacing w:after="0"/>
              <w:rPr>
                <w:rFonts w:cs="Times New Roman"/>
                <w:color w:val="000000" w:themeColor="text1"/>
                <w:sz w:val="28"/>
                <w:szCs w:val="28"/>
              </w:rPr>
            </w:pPr>
            <w:r w:rsidRPr="001F4587">
              <w:rPr>
                <w:rStyle w:val="fontstyle31"/>
                <w:color w:val="000000" w:themeColor="text1"/>
              </w:rPr>
              <w:t>Kiểm tra nhập Địa</w:t>
            </w:r>
            <w:r w:rsidR="00263003">
              <w:rPr>
                <w:rStyle w:val="fontstyle31"/>
                <w:color w:val="000000" w:themeColor="text1"/>
              </w:rPr>
              <w:t xml:space="preserve"> </w:t>
            </w:r>
            <w:r w:rsidRPr="001F4587">
              <w:rPr>
                <w:rStyle w:val="fontstyle31"/>
                <w:color w:val="000000" w:themeColor="text1"/>
              </w:rPr>
              <w:t>chỉ là ký tự đặc</w:t>
            </w:r>
            <w:r w:rsidR="00263003">
              <w:rPr>
                <w:rStyle w:val="fontstyle31"/>
                <w:color w:val="000000" w:themeColor="text1"/>
              </w:rPr>
              <w:t xml:space="preserve"> </w:t>
            </w:r>
            <w:r w:rsidRPr="001F4587">
              <w:rPr>
                <w:rStyle w:val="fontstyle31"/>
                <w:color w:val="000000" w:themeColor="text1"/>
              </w:rPr>
              <w:t>biệt</w:t>
            </w:r>
          </w:p>
        </w:tc>
        <w:tc>
          <w:tcPr>
            <w:tcW w:w="3263" w:type="dxa"/>
            <w:tcBorders>
              <w:top w:val="single" w:sz="4" w:space="0" w:color="auto"/>
              <w:left w:val="single" w:sz="4" w:space="0" w:color="auto"/>
              <w:bottom w:val="single" w:sz="4" w:space="0" w:color="auto"/>
              <w:right w:val="single" w:sz="4" w:space="0" w:color="auto"/>
            </w:tcBorders>
            <w:vAlign w:val="center"/>
            <w:hideMark/>
          </w:tcPr>
          <w:p w14:paraId="055D95B0" w14:textId="4A2224C7"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1. Nhập Địa chỉ bao gồm</w:t>
            </w:r>
            <w:r w:rsidR="00647BFF" w:rsidRPr="001F4587">
              <w:rPr>
                <w:rFonts w:cs="Times New Roman"/>
                <w:color w:val="000000" w:themeColor="text1"/>
                <w:sz w:val="28"/>
                <w:szCs w:val="28"/>
              </w:rPr>
              <w:t xml:space="preserve"> </w:t>
            </w:r>
            <w:r w:rsidRPr="001F4587">
              <w:rPr>
                <w:rStyle w:val="fontstyle31"/>
                <w:color w:val="000000" w:themeColor="text1"/>
              </w:rPr>
              <w:t>các kí tự đặc biệt</w:t>
            </w:r>
            <w:r w:rsidRPr="001F4587">
              <w:rPr>
                <w:rFonts w:cs="Times New Roman"/>
                <w:color w:val="000000" w:themeColor="text1"/>
                <w:sz w:val="28"/>
                <w:szCs w:val="28"/>
              </w:rPr>
              <w:br/>
            </w:r>
            <w:r w:rsidRPr="001F4587">
              <w:rPr>
                <w:rStyle w:val="fontstyle31"/>
                <w:color w:val="000000" w:themeColor="text1"/>
              </w:rPr>
              <w:t>(@#$%^*~/\\,|).</w:t>
            </w:r>
            <w:r w:rsidRPr="001F4587">
              <w:rPr>
                <w:rFonts w:cs="Times New Roman"/>
                <w:color w:val="000000" w:themeColor="text1"/>
                <w:sz w:val="28"/>
                <w:szCs w:val="28"/>
              </w:rPr>
              <w:br/>
            </w:r>
            <w:r w:rsidRPr="001F4587">
              <w:rPr>
                <w:rStyle w:val="fontstyle31"/>
                <w:color w:val="000000" w:themeColor="text1"/>
              </w:rPr>
              <w:t>2. Nhập hợp lệ các trường</w:t>
            </w:r>
            <w:r w:rsidR="00647BFF"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24434C9" w14:textId="5F85CB83"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Hiển thị Message</w:t>
            </w:r>
            <w:r w:rsidRPr="001F4587">
              <w:rPr>
                <w:rFonts w:cs="Times New Roman"/>
                <w:color w:val="000000" w:themeColor="text1"/>
                <w:sz w:val="28"/>
                <w:szCs w:val="28"/>
              </w:rPr>
              <w:br/>
            </w:r>
            <w:r w:rsidRPr="001F4587">
              <w:rPr>
                <w:rStyle w:val="fontstyle31"/>
                <w:color w:val="000000" w:themeColor="text1"/>
              </w:rPr>
              <w:t>"Bạn cần nhập đúng</w:t>
            </w:r>
            <w:r w:rsidR="00647BFF" w:rsidRPr="001F4587">
              <w:rPr>
                <w:rFonts w:cs="Times New Roman"/>
                <w:color w:val="000000" w:themeColor="text1"/>
                <w:sz w:val="28"/>
                <w:szCs w:val="28"/>
              </w:rPr>
              <w:t xml:space="preserve"> </w:t>
            </w:r>
            <w:r w:rsidRPr="001F4587">
              <w:rPr>
                <w:rStyle w:val="fontstyle31"/>
                <w:color w:val="000000" w:themeColor="text1"/>
              </w:rPr>
              <w:t>đị</w:t>
            </w:r>
            <w:r w:rsidR="00647BFF" w:rsidRPr="001F4587">
              <w:rPr>
                <w:rStyle w:val="fontstyle31"/>
                <w:color w:val="000000" w:themeColor="text1"/>
              </w:rPr>
              <w:t xml:space="preserve">nh </w:t>
            </w:r>
            <w:r w:rsidRPr="001F4587">
              <w:rPr>
                <w:rStyle w:val="fontstyle31"/>
                <w:color w:val="000000" w:themeColor="text1"/>
              </w:rPr>
              <w:t>dạng. Chỉ được</w:t>
            </w:r>
            <w:r w:rsidR="00647BFF" w:rsidRPr="001F4587">
              <w:rPr>
                <w:rFonts w:cs="Times New Roman"/>
                <w:color w:val="000000" w:themeColor="text1"/>
                <w:sz w:val="28"/>
                <w:szCs w:val="28"/>
              </w:rPr>
              <w:t xml:space="preserve"> </w:t>
            </w:r>
            <w:r w:rsidRPr="001F4587">
              <w:rPr>
                <w:rStyle w:val="fontstyle31"/>
                <w:color w:val="000000" w:themeColor="text1"/>
              </w:rPr>
              <w:t>phép nhập các kí tự chữ,</w:t>
            </w:r>
            <w:r w:rsidR="00647BFF" w:rsidRPr="001F4587">
              <w:rPr>
                <w:rFonts w:cs="Times New Roman"/>
                <w:color w:val="000000" w:themeColor="text1"/>
                <w:sz w:val="28"/>
                <w:szCs w:val="28"/>
              </w:rPr>
              <w:t xml:space="preserve"> </w:t>
            </w:r>
            <w:r w:rsidRPr="001F4587">
              <w:rPr>
                <w:rStyle w:val="fontstyle31"/>
                <w:color w:val="000000" w:themeColor="text1"/>
              </w:rPr>
              <w:t>số."</w:t>
            </w:r>
          </w:p>
        </w:tc>
      </w:tr>
      <w:tr w:rsidR="00C4094B" w:rsidRPr="001F4587" w14:paraId="71D747BB" w14:textId="77777777" w:rsidTr="00E36E57">
        <w:trPr>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3469D3A0" w14:textId="0DFC5F4F" w:rsidR="00C4094B" w:rsidRPr="001F4587" w:rsidRDefault="00C4094B" w:rsidP="00320CFA">
            <w:pPr>
              <w:spacing w:after="0"/>
              <w:jc w:val="center"/>
              <w:rPr>
                <w:rFonts w:cs="Times New Roman"/>
                <w:color w:val="000000" w:themeColor="text1"/>
                <w:sz w:val="28"/>
                <w:szCs w:val="28"/>
              </w:rPr>
            </w:pPr>
            <w:r w:rsidRPr="001F4587">
              <w:rPr>
                <w:rStyle w:val="fontstyle01"/>
                <w:color w:val="000000" w:themeColor="text1"/>
              </w:rPr>
              <w:t>Số điện thoạ</w:t>
            </w:r>
            <w:r w:rsidR="00880A9B">
              <w:rPr>
                <w:rStyle w:val="fontstyle01"/>
                <w:color w:val="000000" w:themeColor="text1"/>
              </w:rPr>
              <w:t>i textbox</w:t>
            </w:r>
          </w:p>
        </w:tc>
        <w:tc>
          <w:tcPr>
            <w:tcW w:w="1840" w:type="dxa"/>
            <w:vAlign w:val="center"/>
            <w:hideMark/>
          </w:tcPr>
          <w:p w14:paraId="5AE8683B" w14:textId="77777777" w:rsidR="00C4094B" w:rsidRPr="001F4587" w:rsidRDefault="00C4094B" w:rsidP="00320CFA">
            <w:pPr>
              <w:spacing w:after="0"/>
              <w:rPr>
                <w:rFonts w:cs="Times New Roman"/>
                <w:color w:val="000000" w:themeColor="text1"/>
                <w:sz w:val="28"/>
                <w:szCs w:val="28"/>
              </w:rPr>
            </w:pPr>
          </w:p>
        </w:tc>
        <w:tc>
          <w:tcPr>
            <w:tcW w:w="3263" w:type="dxa"/>
            <w:vAlign w:val="center"/>
            <w:hideMark/>
          </w:tcPr>
          <w:p w14:paraId="20F387BC" w14:textId="77777777" w:rsidR="00C4094B" w:rsidRPr="001F4587" w:rsidRDefault="00C4094B" w:rsidP="00320CFA">
            <w:pPr>
              <w:spacing w:after="0"/>
              <w:rPr>
                <w:rFonts w:cs="Times New Roman"/>
                <w:color w:val="000000" w:themeColor="text1"/>
                <w:sz w:val="28"/>
                <w:szCs w:val="28"/>
              </w:rPr>
            </w:pPr>
          </w:p>
        </w:tc>
        <w:tc>
          <w:tcPr>
            <w:tcW w:w="2835" w:type="dxa"/>
            <w:vAlign w:val="center"/>
            <w:hideMark/>
          </w:tcPr>
          <w:p w14:paraId="39AB0B24" w14:textId="77777777" w:rsidR="00C4094B" w:rsidRPr="001F4587" w:rsidRDefault="00C4094B" w:rsidP="00320CFA">
            <w:pPr>
              <w:spacing w:after="0"/>
              <w:rPr>
                <w:rFonts w:cs="Times New Roman"/>
                <w:color w:val="000000" w:themeColor="text1"/>
                <w:sz w:val="28"/>
                <w:szCs w:val="28"/>
              </w:rPr>
            </w:pPr>
          </w:p>
        </w:tc>
      </w:tr>
      <w:tr w:rsidR="00C4094B" w:rsidRPr="001F4587" w14:paraId="11B9D267"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6AE7C119" w14:textId="252B8E40" w:rsidR="00C4094B" w:rsidRPr="001F4587" w:rsidRDefault="00C4094B" w:rsidP="00320CFA">
            <w:pPr>
              <w:spacing w:after="0"/>
              <w:jc w:val="center"/>
              <w:rPr>
                <w:rFonts w:cs="Times New Roman"/>
                <w:color w:val="000000" w:themeColor="text1"/>
                <w:sz w:val="28"/>
                <w:szCs w:val="28"/>
              </w:rPr>
            </w:pPr>
            <w:r w:rsidRPr="001F4587">
              <w:rPr>
                <w:rStyle w:val="fontstyle31"/>
                <w:color w:val="000000" w:themeColor="text1"/>
              </w:rPr>
              <w:t>38</w:t>
            </w:r>
          </w:p>
        </w:tc>
        <w:tc>
          <w:tcPr>
            <w:tcW w:w="1840" w:type="dxa"/>
            <w:tcBorders>
              <w:top w:val="single" w:sz="4" w:space="0" w:color="auto"/>
              <w:left w:val="single" w:sz="4" w:space="0" w:color="auto"/>
              <w:bottom w:val="single" w:sz="4" w:space="0" w:color="auto"/>
              <w:right w:val="single" w:sz="4" w:space="0" w:color="auto"/>
            </w:tcBorders>
            <w:vAlign w:val="center"/>
            <w:hideMark/>
          </w:tcPr>
          <w:p w14:paraId="57E7D923" w14:textId="460845EA" w:rsidR="00C4094B" w:rsidRPr="001F4587" w:rsidRDefault="00880A9B" w:rsidP="00320CFA">
            <w:pPr>
              <w:spacing w:after="0"/>
              <w:rPr>
                <w:rFonts w:cs="Times New Roman"/>
                <w:color w:val="000000" w:themeColor="text1"/>
                <w:sz w:val="28"/>
                <w:szCs w:val="28"/>
              </w:rPr>
            </w:pPr>
            <w:r>
              <w:rPr>
                <w:rStyle w:val="fontstyle31"/>
                <w:color w:val="000000" w:themeColor="text1"/>
              </w:rPr>
              <w:t>K</w:t>
            </w:r>
            <w:r w:rsidR="00C4094B" w:rsidRPr="001F4587">
              <w:rPr>
                <w:rStyle w:val="fontstyle31"/>
                <w:color w:val="000000" w:themeColor="text1"/>
              </w:rPr>
              <w:t xml:space="preserve">iểm tra Sđt là </w:t>
            </w:r>
            <w:r w:rsidR="008F2CEC" w:rsidRPr="001F4587">
              <w:rPr>
                <w:rStyle w:val="fontstyle31"/>
                <w:color w:val="000000" w:themeColor="text1"/>
              </w:rPr>
              <w:t>trường bắt buộc</w:t>
            </w:r>
          </w:p>
        </w:tc>
        <w:tc>
          <w:tcPr>
            <w:tcW w:w="3263" w:type="dxa"/>
            <w:tcBorders>
              <w:top w:val="single" w:sz="4" w:space="0" w:color="auto"/>
              <w:left w:val="single" w:sz="4" w:space="0" w:color="auto"/>
              <w:bottom w:val="single" w:sz="4" w:space="0" w:color="auto"/>
              <w:right w:val="single" w:sz="4" w:space="0" w:color="auto"/>
            </w:tcBorders>
            <w:vAlign w:val="center"/>
            <w:hideMark/>
          </w:tcPr>
          <w:p w14:paraId="0B6214A8" w14:textId="77777777" w:rsidR="00647BFF" w:rsidRPr="001F4587" w:rsidRDefault="00C4094B" w:rsidP="00320CFA">
            <w:pPr>
              <w:spacing w:after="0"/>
              <w:jc w:val="left"/>
              <w:rPr>
                <w:rStyle w:val="fontstyle31"/>
                <w:color w:val="000000" w:themeColor="text1"/>
              </w:rPr>
            </w:pPr>
            <w:r w:rsidRPr="001F4587">
              <w:rPr>
                <w:rStyle w:val="fontstyle31"/>
                <w:color w:val="000000" w:themeColor="text1"/>
              </w:rPr>
              <w:t xml:space="preserve">1. Để trống trường Sđt </w:t>
            </w:r>
          </w:p>
          <w:p w14:paraId="7481F3B2" w14:textId="67538D56" w:rsidR="00C4094B" w:rsidRPr="001F4587" w:rsidRDefault="008F2CEC" w:rsidP="00320CFA">
            <w:pPr>
              <w:spacing w:after="0"/>
              <w:jc w:val="left"/>
              <w:rPr>
                <w:rFonts w:cs="Times New Roman"/>
                <w:color w:val="000000" w:themeColor="text1"/>
                <w:sz w:val="28"/>
                <w:szCs w:val="28"/>
              </w:rPr>
            </w:pPr>
            <w:r w:rsidRPr="001F4587">
              <w:rPr>
                <w:rStyle w:val="fontstyle31"/>
                <w:color w:val="000000" w:themeColor="text1"/>
              </w:rPr>
              <w:t>2. Các thông tin khác được</w:t>
            </w:r>
            <w:r w:rsidRPr="001F4587">
              <w:rPr>
                <w:rFonts w:cs="Times New Roman"/>
                <w:color w:val="000000" w:themeColor="text1"/>
                <w:sz w:val="28"/>
                <w:szCs w:val="28"/>
              </w:rPr>
              <w:br/>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86EE7A7" w14:textId="7D585AAC" w:rsidR="00C4094B" w:rsidRPr="001F4587" w:rsidRDefault="00C4094B" w:rsidP="00320CFA">
            <w:pPr>
              <w:spacing w:after="0"/>
              <w:jc w:val="left"/>
              <w:rPr>
                <w:rFonts w:cs="Times New Roman"/>
                <w:color w:val="000000" w:themeColor="text1"/>
                <w:sz w:val="28"/>
                <w:szCs w:val="28"/>
              </w:rPr>
            </w:pPr>
            <w:r w:rsidRPr="001F4587">
              <w:rPr>
                <w:rFonts w:cs="Times New Roman"/>
                <w:color w:val="000000" w:themeColor="text1"/>
                <w:sz w:val="28"/>
                <w:szCs w:val="28"/>
              </w:rPr>
              <w:t xml:space="preserve"> Hiển thị Message "*</w:t>
            </w:r>
            <w:r w:rsidR="008F2CEC" w:rsidRPr="001F4587">
              <w:rPr>
                <w:rFonts w:cs="Times New Roman"/>
                <w:color w:val="000000" w:themeColor="text1"/>
                <w:sz w:val="28"/>
                <w:szCs w:val="28"/>
              </w:rPr>
              <w:t xml:space="preserve"> Số điện thoạ</w:t>
            </w:r>
            <w:r w:rsidR="00647BFF" w:rsidRPr="001F4587">
              <w:rPr>
                <w:rFonts w:cs="Times New Roman"/>
                <w:color w:val="000000" w:themeColor="text1"/>
                <w:sz w:val="28"/>
                <w:szCs w:val="28"/>
              </w:rPr>
              <w:t>i  k</w:t>
            </w:r>
            <w:r w:rsidR="008F2CEC" w:rsidRPr="001F4587">
              <w:rPr>
                <w:rFonts w:cs="Times New Roman"/>
                <w:color w:val="000000" w:themeColor="text1"/>
                <w:sz w:val="28"/>
                <w:szCs w:val="28"/>
              </w:rPr>
              <w:t>hông</w:t>
            </w:r>
            <w:r w:rsidR="00647BFF" w:rsidRPr="001F4587">
              <w:rPr>
                <w:rFonts w:cs="Times New Roman"/>
                <w:color w:val="000000" w:themeColor="text1"/>
                <w:sz w:val="28"/>
                <w:szCs w:val="28"/>
              </w:rPr>
              <w:t xml:space="preserve"> đ</w:t>
            </w:r>
            <w:r w:rsidR="008F2CEC" w:rsidRPr="001F4587">
              <w:rPr>
                <w:rFonts w:cs="Times New Roman"/>
                <w:color w:val="000000" w:themeColor="text1"/>
                <w:sz w:val="28"/>
                <w:szCs w:val="28"/>
              </w:rPr>
              <w:t>ược bỏ trống"</w:t>
            </w:r>
          </w:p>
        </w:tc>
      </w:tr>
      <w:tr w:rsidR="008F2CEC" w:rsidRPr="001F4587" w14:paraId="1EE066DD"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tcPr>
          <w:p w14:paraId="3A5B18C5" w14:textId="4E724090" w:rsidR="008F2CEC" w:rsidRPr="001F4587" w:rsidRDefault="008F2CEC" w:rsidP="00320CFA">
            <w:pPr>
              <w:spacing w:after="0"/>
              <w:jc w:val="center"/>
              <w:rPr>
                <w:rStyle w:val="fontstyle31"/>
                <w:color w:val="000000" w:themeColor="text1"/>
              </w:rPr>
            </w:pPr>
            <w:r w:rsidRPr="001F4587">
              <w:rPr>
                <w:rStyle w:val="fontstyle31"/>
                <w:color w:val="000000" w:themeColor="text1"/>
              </w:rPr>
              <w:t>39</w:t>
            </w:r>
          </w:p>
        </w:tc>
        <w:tc>
          <w:tcPr>
            <w:tcW w:w="1840" w:type="dxa"/>
            <w:tcBorders>
              <w:top w:val="single" w:sz="4" w:space="0" w:color="auto"/>
              <w:left w:val="single" w:sz="4" w:space="0" w:color="auto"/>
              <w:bottom w:val="single" w:sz="4" w:space="0" w:color="auto"/>
              <w:right w:val="single" w:sz="4" w:space="0" w:color="auto"/>
            </w:tcBorders>
            <w:vAlign w:val="center"/>
          </w:tcPr>
          <w:p w14:paraId="53D207F8" w14:textId="0DF6A8A6" w:rsidR="008F2CEC" w:rsidRPr="001F4587" w:rsidRDefault="008F2CEC" w:rsidP="00320CFA">
            <w:pPr>
              <w:spacing w:after="0"/>
              <w:rPr>
                <w:rStyle w:val="fontstyle31"/>
                <w:color w:val="000000" w:themeColor="text1"/>
              </w:rPr>
            </w:pPr>
            <w:r w:rsidRPr="001F4587">
              <w:rPr>
                <w:rStyle w:val="fontstyle31"/>
                <w:color w:val="000000" w:themeColor="text1"/>
              </w:rPr>
              <w:t>Kiểm tra nhập 12</w:t>
            </w:r>
            <w:r w:rsidR="00647BFF" w:rsidRPr="001F4587">
              <w:rPr>
                <w:rFonts w:cs="Times New Roman"/>
                <w:color w:val="000000" w:themeColor="text1"/>
                <w:sz w:val="28"/>
                <w:szCs w:val="28"/>
              </w:rPr>
              <w:t xml:space="preserve"> </w:t>
            </w:r>
            <w:r w:rsidRPr="001F4587">
              <w:rPr>
                <w:rStyle w:val="fontstyle31"/>
                <w:color w:val="000000" w:themeColor="text1"/>
              </w:rPr>
              <w:t>ký tự vào Sđt</w:t>
            </w:r>
          </w:p>
        </w:tc>
        <w:tc>
          <w:tcPr>
            <w:tcW w:w="3263" w:type="dxa"/>
            <w:tcBorders>
              <w:top w:val="single" w:sz="4" w:space="0" w:color="auto"/>
              <w:left w:val="single" w:sz="4" w:space="0" w:color="auto"/>
              <w:bottom w:val="single" w:sz="4" w:space="0" w:color="auto"/>
              <w:right w:val="single" w:sz="4" w:space="0" w:color="auto"/>
            </w:tcBorders>
            <w:vAlign w:val="center"/>
          </w:tcPr>
          <w:p w14:paraId="3B889D18" w14:textId="52232162" w:rsidR="008F2CEC" w:rsidRPr="001F4587" w:rsidRDefault="008F2CEC" w:rsidP="00320CFA">
            <w:pPr>
              <w:spacing w:after="0"/>
              <w:jc w:val="left"/>
              <w:rPr>
                <w:rStyle w:val="fontstyle31"/>
                <w:color w:val="000000" w:themeColor="text1"/>
              </w:rPr>
            </w:pPr>
            <w:r w:rsidRPr="001F4587">
              <w:rPr>
                <w:rStyle w:val="fontstyle31"/>
                <w:color w:val="000000" w:themeColor="text1"/>
              </w:rPr>
              <w:t>1. Nhập 12 ký tự vào Sđt</w:t>
            </w:r>
            <w:r w:rsidRPr="001F4587">
              <w:rPr>
                <w:rFonts w:cs="Times New Roman"/>
                <w:color w:val="000000" w:themeColor="text1"/>
                <w:sz w:val="28"/>
                <w:szCs w:val="28"/>
              </w:rPr>
              <w:br/>
            </w:r>
            <w:r w:rsidRPr="001F4587">
              <w:rPr>
                <w:rStyle w:val="fontstyle31"/>
                <w:color w:val="000000" w:themeColor="text1"/>
              </w:rPr>
              <w:t>2. Các thông tin khác được</w:t>
            </w:r>
            <w:r w:rsidR="00647BFF" w:rsidRPr="001F4587">
              <w:rPr>
                <w:rFonts w:cs="Times New Roman"/>
                <w:color w:val="000000" w:themeColor="text1"/>
                <w:sz w:val="28"/>
                <w:szCs w:val="28"/>
              </w:rPr>
              <w:t xml:space="preserve"> </w:t>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tcPr>
          <w:p w14:paraId="02FF800F" w14:textId="1163F2A3" w:rsidR="008F2CEC" w:rsidRPr="001F4587" w:rsidRDefault="008F2CEC" w:rsidP="00320CFA">
            <w:pPr>
              <w:spacing w:after="0"/>
              <w:jc w:val="left"/>
              <w:rPr>
                <w:rStyle w:val="fontstyle31"/>
                <w:color w:val="000000" w:themeColor="text1"/>
              </w:rPr>
            </w:pPr>
            <w:r w:rsidRPr="001F4587">
              <w:rPr>
                <w:rStyle w:val="fontstyle31"/>
                <w:color w:val="000000" w:themeColor="text1"/>
              </w:rPr>
              <w:t>Hiển thị</w:t>
            </w:r>
            <w:r w:rsidR="00647BFF" w:rsidRPr="001F4587">
              <w:rPr>
                <w:rStyle w:val="fontstyle31"/>
                <w:color w:val="000000" w:themeColor="text1"/>
              </w:rPr>
              <w:t xml:space="preserve"> </w:t>
            </w:r>
            <w:r w:rsidRPr="001F4587">
              <w:rPr>
                <w:rStyle w:val="fontstyle31"/>
                <w:color w:val="000000" w:themeColor="text1"/>
              </w:rPr>
              <w:t>message "Đăng ký thành công"</w:t>
            </w:r>
          </w:p>
        </w:tc>
      </w:tr>
      <w:tr w:rsidR="00C4094B" w:rsidRPr="001F4587" w14:paraId="443DC97D"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68BBFC54" w14:textId="409D9243" w:rsidR="00C4094B" w:rsidRPr="001F4587" w:rsidRDefault="00C4094B" w:rsidP="00320CFA">
            <w:pPr>
              <w:spacing w:after="0"/>
              <w:jc w:val="center"/>
              <w:rPr>
                <w:rFonts w:cs="Times New Roman"/>
                <w:color w:val="000000" w:themeColor="text1"/>
                <w:sz w:val="28"/>
                <w:szCs w:val="28"/>
              </w:rPr>
            </w:pPr>
            <w:r w:rsidRPr="001F4587">
              <w:rPr>
                <w:rFonts w:cs="Times New Roman"/>
                <w:color w:val="000000" w:themeColor="text1"/>
                <w:sz w:val="28"/>
                <w:szCs w:val="28"/>
              </w:rPr>
              <w:br/>
            </w:r>
            <w:r w:rsidRPr="001F4587">
              <w:rPr>
                <w:rStyle w:val="fontstyle31"/>
                <w:color w:val="000000" w:themeColor="text1"/>
              </w:rPr>
              <w:t>40</w:t>
            </w:r>
          </w:p>
        </w:tc>
        <w:tc>
          <w:tcPr>
            <w:tcW w:w="1840" w:type="dxa"/>
            <w:tcBorders>
              <w:top w:val="single" w:sz="4" w:space="0" w:color="auto"/>
              <w:left w:val="single" w:sz="4" w:space="0" w:color="auto"/>
              <w:bottom w:val="single" w:sz="4" w:space="0" w:color="auto"/>
              <w:right w:val="single" w:sz="4" w:space="0" w:color="auto"/>
            </w:tcBorders>
            <w:vAlign w:val="center"/>
            <w:hideMark/>
          </w:tcPr>
          <w:p w14:paraId="0ECBFF5B" w14:textId="5F8E796B"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Kiểm tra nhập &gt;</w:t>
            </w:r>
            <w:r w:rsidR="00880A9B">
              <w:rPr>
                <w:rFonts w:cs="Times New Roman"/>
                <w:color w:val="000000" w:themeColor="text1"/>
                <w:sz w:val="28"/>
                <w:szCs w:val="28"/>
              </w:rPr>
              <w:t xml:space="preserve"> </w:t>
            </w:r>
            <w:r w:rsidRPr="001F4587">
              <w:rPr>
                <w:rStyle w:val="fontstyle31"/>
                <w:color w:val="000000" w:themeColor="text1"/>
              </w:rPr>
              <w:t>12 ký tự vào Sđt</w:t>
            </w:r>
          </w:p>
        </w:tc>
        <w:tc>
          <w:tcPr>
            <w:tcW w:w="3263" w:type="dxa"/>
            <w:tcBorders>
              <w:top w:val="single" w:sz="4" w:space="0" w:color="auto"/>
              <w:left w:val="single" w:sz="4" w:space="0" w:color="auto"/>
              <w:bottom w:val="single" w:sz="4" w:space="0" w:color="auto"/>
              <w:right w:val="single" w:sz="4" w:space="0" w:color="auto"/>
            </w:tcBorders>
            <w:vAlign w:val="center"/>
            <w:hideMark/>
          </w:tcPr>
          <w:p w14:paraId="430FFB8F" w14:textId="77777777"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1. Nhập =13 ký tự vào Sđt</w:t>
            </w:r>
            <w:r w:rsidRPr="001F4587">
              <w:rPr>
                <w:rFonts w:cs="Times New Roman"/>
                <w:color w:val="000000" w:themeColor="text1"/>
                <w:sz w:val="28"/>
                <w:szCs w:val="28"/>
              </w:rPr>
              <w:br/>
            </w:r>
            <w:r w:rsidRPr="001F4587">
              <w:rPr>
                <w:rStyle w:val="fontstyle31"/>
                <w:color w:val="000000" w:themeColor="text1"/>
              </w:rPr>
              <w:t>2. Các thông tin khác được</w:t>
            </w:r>
            <w:r w:rsidRPr="001F4587">
              <w:rPr>
                <w:rFonts w:cs="Times New Roman"/>
                <w:color w:val="000000" w:themeColor="text1"/>
                <w:sz w:val="28"/>
                <w:szCs w:val="28"/>
              </w:rPr>
              <w:br/>
            </w:r>
            <w:r w:rsidRPr="001F4587">
              <w:rPr>
                <w:rStyle w:val="fontstyle31"/>
                <w:color w:val="000000" w:themeColor="text1"/>
              </w:rPr>
              <w:t>nhập hợp lệ</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7326AF3" w14:textId="17E37E8E"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Hiển thị message "Bạn chỉ được phép nhập</w:t>
            </w:r>
            <w:r w:rsidR="00647BFF" w:rsidRPr="001F4587">
              <w:rPr>
                <w:rFonts w:cs="Times New Roman"/>
                <w:color w:val="000000" w:themeColor="text1"/>
                <w:sz w:val="28"/>
                <w:szCs w:val="28"/>
              </w:rPr>
              <w:t xml:space="preserve"> </w:t>
            </w:r>
            <w:r w:rsidRPr="001F4587">
              <w:rPr>
                <w:rStyle w:val="fontstyle31"/>
                <w:color w:val="000000" w:themeColor="text1"/>
              </w:rPr>
              <w:t>tối đa 12 ký tự"</w:t>
            </w:r>
          </w:p>
        </w:tc>
      </w:tr>
      <w:tr w:rsidR="00C4094B" w:rsidRPr="001F4587" w14:paraId="68682991"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116798C1" w14:textId="7800DAC5" w:rsidR="00C4094B" w:rsidRPr="001F4587" w:rsidRDefault="00C4094B" w:rsidP="00320CFA">
            <w:pPr>
              <w:spacing w:after="0"/>
              <w:jc w:val="center"/>
              <w:rPr>
                <w:rFonts w:cs="Times New Roman"/>
                <w:color w:val="000000" w:themeColor="text1"/>
                <w:sz w:val="28"/>
                <w:szCs w:val="28"/>
              </w:rPr>
            </w:pPr>
            <w:r w:rsidRPr="001F4587">
              <w:rPr>
                <w:rStyle w:val="fontstyle31"/>
                <w:color w:val="000000" w:themeColor="text1"/>
              </w:rPr>
              <w:t>41</w:t>
            </w:r>
          </w:p>
        </w:tc>
        <w:tc>
          <w:tcPr>
            <w:tcW w:w="1840" w:type="dxa"/>
            <w:tcBorders>
              <w:top w:val="single" w:sz="4" w:space="0" w:color="auto"/>
              <w:left w:val="single" w:sz="4" w:space="0" w:color="auto"/>
              <w:bottom w:val="single" w:sz="4" w:space="0" w:color="auto"/>
              <w:right w:val="single" w:sz="4" w:space="0" w:color="auto"/>
            </w:tcBorders>
            <w:vAlign w:val="center"/>
            <w:hideMark/>
          </w:tcPr>
          <w:p w14:paraId="4E5BDD82" w14:textId="52D6D680"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Kiểm tra trim</w:t>
            </w:r>
            <w:r w:rsidRPr="001F4587">
              <w:rPr>
                <w:rFonts w:cs="Times New Roman"/>
                <w:color w:val="000000" w:themeColor="text1"/>
                <w:sz w:val="28"/>
                <w:szCs w:val="28"/>
              </w:rPr>
              <w:br/>
            </w:r>
            <w:r w:rsidRPr="001F4587">
              <w:rPr>
                <w:rStyle w:val="fontstyle31"/>
                <w:color w:val="000000" w:themeColor="text1"/>
              </w:rPr>
              <w:t>space trong Số</w:t>
            </w:r>
            <w:r w:rsidR="00263003">
              <w:rPr>
                <w:rStyle w:val="fontstyle31"/>
                <w:color w:val="000000" w:themeColor="text1"/>
              </w:rPr>
              <w:t xml:space="preserve"> </w:t>
            </w:r>
            <w:r w:rsidRPr="001F4587">
              <w:rPr>
                <w:rStyle w:val="fontstyle31"/>
                <w:color w:val="000000" w:themeColor="text1"/>
              </w:rPr>
              <w:t>điện thoại textbox</w:t>
            </w:r>
          </w:p>
        </w:tc>
        <w:tc>
          <w:tcPr>
            <w:tcW w:w="3263" w:type="dxa"/>
            <w:tcBorders>
              <w:top w:val="single" w:sz="4" w:space="0" w:color="auto"/>
              <w:left w:val="single" w:sz="4" w:space="0" w:color="auto"/>
              <w:bottom w:val="single" w:sz="4" w:space="0" w:color="auto"/>
              <w:right w:val="single" w:sz="4" w:space="0" w:color="auto"/>
            </w:tcBorders>
            <w:vAlign w:val="center"/>
            <w:hideMark/>
          </w:tcPr>
          <w:p w14:paraId="354DA350" w14:textId="562E80E1"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1. Nhập Số</w:t>
            </w:r>
            <w:r w:rsidR="00647BFF" w:rsidRPr="001F4587">
              <w:rPr>
                <w:rStyle w:val="fontstyle31"/>
                <w:color w:val="000000" w:themeColor="text1"/>
              </w:rPr>
              <w:t xml:space="preserve"> </w:t>
            </w:r>
            <w:r w:rsidRPr="001F4587">
              <w:rPr>
                <w:rStyle w:val="fontstyle31"/>
                <w:color w:val="000000" w:themeColor="text1"/>
              </w:rPr>
              <w:t>điện thoại có</w:t>
            </w:r>
            <w:r w:rsidRPr="001F4587">
              <w:rPr>
                <w:rFonts w:cs="Times New Roman"/>
                <w:color w:val="000000" w:themeColor="text1"/>
                <w:sz w:val="28"/>
                <w:szCs w:val="28"/>
              </w:rPr>
              <w:br/>
            </w:r>
            <w:r w:rsidRPr="001F4587">
              <w:rPr>
                <w:rStyle w:val="fontstyle31"/>
                <w:color w:val="000000" w:themeColor="text1"/>
              </w:rPr>
              <w:t>khoảng trắng ở đầu và cuối.</w:t>
            </w:r>
            <w:r w:rsidRPr="001F4587">
              <w:rPr>
                <w:rFonts w:cs="Times New Roman"/>
                <w:color w:val="000000" w:themeColor="text1"/>
                <w:sz w:val="28"/>
                <w:szCs w:val="28"/>
              </w:rPr>
              <w:br/>
            </w:r>
            <w:r w:rsidRPr="001F4587">
              <w:rPr>
                <w:rStyle w:val="fontstyle31"/>
                <w:color w:val="000000" w:themeColor="text1"/>
              </w:rPr>
              <w:t>2. Nhập hợp lệ các trường</w:t>
            </w:r>
            <w:r w:rsidR="00647BFF"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E7EFACB" w14:textId="211DFA1B"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Hiển thị message</w:t>
            </w:r>
            <w:r w:rsidR="00647BFF" w:rsidRPr="001F4587">
              <w:rPr>
                <w:rFonts w:cs="Times New Roman"/>
                <w:color w:val="000000" w:themeColor="text1"/>
                <w:sz w:val="28"/>
                <w:szCs w:val="28"/>
              </w:rPr>
              <w:t xml:space="preserve"> </w:t>
            </w:r>
            <w:r w:rsidRPr="001F4587">
              <w:rPr>
                <w:rStyle w:val="fontstyle31"/>
                <w:color w:val="000000" w:themeColor="text1"/>
              </w:rPr>
              <w:t>"Đăng ký thành công"</w:t>
            </w:r>
            <w:r w:rsidRPr="001F4587">
              <w:rPr>
                <w:rFonts w:cs="Times New Roman"/>
                <w:color w:val="000000" w:themeColor="text1"/>
                <w:sz w:val="28"/>
                <w:szCs w:val="28"/>
              </w:rPr>
              <w:br/>
            </w:r>
            <w:r w:rsidRPr="001F4587">
              <w:rPr>
                <w:rStyle w:val="fontstyle31"/>
                <w:color w:val="000000" w:themeColor="text1"/>
              </w:rPr>
              <w:t>Thực hiện Trim Space ở</w:t>
            </w:r>
            <w:r w:rsidR="00647BFF" w:rsidRPr="001F4587">
              <w:rPr>
                <w:rFonts w:cs="Times New Roman"/>
                <w:color w:val="000000" w:themeColor="text1"/>
                <w:sz w:val="28"/>
                <w:szCs w:val="28"/>
              </w:rPr>
              <w:t xml:space="preserve"> </w:t>
            </w:r>
            <w:r w:rsidRPr="001F4587">
              <w:rPr>
                <w:rStyle w:val="fontstyle31"/>
                <w:color w:val="000000" w:themeColor="text1"/>
              </w:rPr>
              <w:t>đầu cuối dữ liệu khi lưu</w:t>
            </w:r>
            <w:r w:rsidR="00647BFF" w:rsidRPr="001F4587">
              <w:rPr>
                <w:rFonts w:cs="Times New Roman"/>
                <w:color w:val="000000" w:themeColor="text1"/>
                <w:sz w:val="28"/>
                <w:szCs w:val="28"/>
              </w:rPr>
              <w:t xml:space="preserve"> </w:t>
            </w:r>
            <w:r w:rsidRPr="001F4587">
              <w:rPr>
                <w:rStyle w:val="fontstyle31"/>
                <w:color w:val="000000" w:themeColor="text1"/>
              </w:rPr>
              <w:t>vào CSDL</w:t>
            </w:r>
          </w:p>
        </w:tc>
      </w:tr>
      <w:tr w:rsidR="00C4094B" w:rsidRPr="001F4587" w14:paraId="580C5791"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7F0F8832" w14:textId="53D5ADE1" w:rsidR="00C4094B" w:rsidRPr="001F4587" w:rsidRDefault="00C4094B" w:rsidP="00320CFA">
            <w:pPr>
              <w:spacing w:after="0"/>
              <w:jc w:val="center"/>
              <w:rPr>
                <w:rFonts w:cs="Times New Roman"/>
                <w:color w:val="000000" w:themeColor="text1"/>
                <w:sz w:val="28"/>
                <w:szCs w:val="28"/>
              </w:rPr>
            </w:pPr>
            <w:r w:rsidRPr="001F4587">
              <w:rPr>
                <w:rStyle w:val="fontstyle31"/>
                <w:color w:val="000000" w:themeColor="text1"/>
              </w:rPr>
              <w:lastRenderedPageBreak/>
              <w:t>42</w:t>
            </w:r>
          </w:p>
        </w:tc>
        <w:tc>
          <w:tcPr>
            <w:tcW w:w="1840" w:type="dxa"/>
            <w:tcBorders>
              <w:top w:val="single" w:sz="4" w:space="0" w:color="auto"/>
              <w:left w:val="single" w:sz="4" w:space="0" w:color="auto"/>
              <w:bottom w:val="single" w:sz="4" w:space="0" w:color="auto"/>
              <w:right w:val="single" w:sz="4" w:space="0" w:color="auto"/>
            </w:tcBorders>
            <w:vAlign w:val="center"/>
            <w:hideMark/>
          </w:tcPr>
          <w:p w14:paraId="11E8F548" w14:textId="24B76739" w:rsidR="00E36E57"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Kiể</w:t>
            </w:r>
            <w:r w:rsidR="00647BFF" w:rsidRPr="001F4587">
              <w:rPr>
                <w:rStyle w:val="fontstyle31"/>
                <w:color w:val="000000" w:themeColor="text1"/>
              </w:rPr>
              <w:t xml:space="preserve">m tra </w:t>
            </w:r>
            <w:r w:rsidRPr="001F4587">
              <w:rPr>
                <w:rStyle w:val="fontstyle31"/>
                <w:color w:val="000000" w:themeColor="text1"/>
              </w:rPr>
              <w:t>khoảng</w:t>
            </w:r>
            <w:r w:rsidR="00647BFF" w:rsidRPr="001F4587">
              <w:rPr>
                <w:rFonts w:cs="Times New Roman"/>
                <w:color w:val="000000" w:themeColor="text1"/>
                <w:sz w:val="28"/>
                <w:szCs w:val="28"/>
              </w:rPr>
              <w:t xml:space="preserve"> </w:t>
            </w:r>
            <w:r w:rsidRPr="001F4587">
              <w:rPr>
                <w:rStyle w:val="fontstyle31"/>
                <w:color w:val="000000" w:themeColor="text1"/>
              </w:rPr>
              <w:t>trắng ở giữa trong</w:t>
            </w:r>
            <w:r w:rsidR="00647BFF" w:rsidRPr="001F4587">
              <w:rPr>
                <w:rFonts w:cs="Times New Roman"/>
                <w:color w:val="000000" w:themeColor="text1"/>
                <w:sz w:val="28"/>
                <w:szCs w:val="28"/>
              </w:rPr>
              <w:t xml:space="preserve">. </w:t>
            </w:r>
            <w:r w:rsidRPr="001F4587">
              <w:rPr>
                <w:rStyle w:val="fontstyle31"/>
                <w:color w:val="000000" w:themeColor="text1"/>
              </w:rPr>
              <w:t>Số điện thoại</w:t>
            </w:r>
            <w:r w:rsidRPr="001F4587">
              <w:rPr>
                <w:rFonts w:cs="Times New Roman"/>
                <w:color w:val="000000" w:themeColor="text1"/>
                <w:sz w:val="28"/>
                <w:szCs w:val="28"/>
              </w:rPr>
              <w:br/>
            </w:r>
            <w:r w:rsidRPr="001F4587">
              <w:rPr>
                <w:rStyle w:val="fontstyle31"/>
                <w:color w:val="000000" w:themeColor="text1"/>
              </w:rPr>
              <w:t>textbox</w:t>
            </w:r>
          </w:p>
        </w:tc>
        <w:tc>
          <w:tcPr>
            <w:tcW w:w="3263" w:type="dxa"/>
            <w:tcBorders>
              <w:top w:val="single" w:sz="4" w:space="0" w:color="auto"/>
              <w:left w:val="single" w:sz="4" w:space="0" w:color="auto"/>
              <w:bottom w:val="single" w:sz="4" w:space="0" w:color="auto"/>
              <w:right w:val="single" w:sz="4" w:space="0" w:color="auto"/>
            </w:tcBorders>
            <w:vAlign w:val="center"/>
            <w:hideMark/>
          </w:tcPr>
          <w:p w14:paraId="31167C3C" w14:textId="00613432"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1. Nhập Số điện thoại có</w:t>
            </w:r>
            <w:r w:rsidRPr="001F4587">
              <w:rPr>
                <w:rFonts w:cs="Times New Roman"/>
                <w:color w:val="000000" w:themeColor="text1"/>
                <w:sz w:val="28"/>
                <w:szCs w:val="28"/>
              </w:rPr>
              <w:br/>
            </w:r>
            <w:r w:rsidRPr="001F4587">
              <w:rPr>
                <w:rStyle w:val="fontstyle31"/>
                <w:color w:val="000000" w:themeColor="text1"/>
              </w:rPr>
              <w:t>khoảng trắng ở giữa.</w:t>
            </w:r>
            <w:r w:rsidRPr="001F4587">
              <w:rPr>
                <w:rFonts w:cs="Times New Roman"/>
                <w:color w:val="000000" w:themeColor="text1"/>
                <w:sz w:val="28"/>
                <w:szCs w:val="28"/>
              </w:rPr>
              <w:br/>
            </w:r>
            <w:r w:rsidRPr="001F4587">
              <w:rPr>
                <w:rStyle w:val="fontstyle31"/>
                <w:color w:val="000000" w:themeColor="text1"/>
              </w:rPr>
              <w:t>2. Nhập hợp lệ các trường</w:t>
            </w:r>
            <w:r w:rsidR="00647BFF"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6A8E2A9" w14:textId="0C8EE009" w:rsidR="00C4094B" w:rsidRPr="001F4587" w:rsidRDefault="00C4094B" w:rsidP="00320CFA">
            <w:pPr>
              <w:spacing w:after="0"/>
              <w:jc w:val="left"/>
              <w:rPr>
                <w:rFonts w:cs="Times New Roman"/>
                <w:color w:val="000000" w:themeColor="text1"/>
                <w:sz w:val="28"/>
                <w:szCs w:val="28"/>
              </w:rPr>
            </w:pPr>
            <w:r w:rsidRPr="001F4587">
              <w:rPr>
                <w:rStyle w:val="fontstyle31"/>
                <w:color w:val="000000" w:themeColor="text1"/>
              </w:rPr>
              <w:t xml:space="preserve"> Hiển thị Message</w:t>
            </w:r>
            <w:r w:rsidR="00647BFF" w:rsidRPr="001F4587">
              <w:rPr>
                <w:rFonts w:cs="Times New Roman"/>
                <w:color w:val="000000" w:themeColor="text1"/>
                <w:sz w:val="28"/>
                <w:szCs w:val="28"/>
              </w:rPr>
              <w:t xml:space="preserve"> </w:t>
            </w:r>
            <w:r w:rsidRPr="001F4587">
              <w:rPr>
                <w:rStyle w:val="fontstyle31"/>
                <w:color w:val="000000" w:themeColor="text1"/>
              </w:rPr>
              <w:t>"Bạn cần nhập đúng</w:t>
            </w:r>
            <w:r w:rsidRPr="001F4587">
              <w:rPr>
                <w:rFonts w:cs="Times New Roman"/>
                <w:color w:val="000000" w:themeColor="text1"/>
                <w:sz w:val="28"/>
                <w:szCs w:val="28"/>
              </w:rPr>
              <w:br/>
            </w:r>
            <w:r w:rsidRPr="001F4587">
              <w:rPr>
                <w:rStyle w:val="fontstyle31"/>
                <w:color w:val="000000" w:themeColor="text1"/>
              </w:rPr>
              <w:t>định dạng."</w:t>
            </w:r>
          </w:p>
        </w:tc>
      </w:tr>
      <w:tr w:rsidR="00C4094B" w:rsidRPr="001F4587" w14:paraId="212D5B33"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6C883E46" w14:textId="477C6362" w:rsidR="00C4094B" w:rsidRPr="001F4587" w:rsidRDefault="00C4094B" w:rsidP="00320CFA">
            <w:pPr>
              <w:spacing w:after="0" w:line="336" w:lineRule="auto"/>
              <w:jc w:val="center"/>
              <w:rPr>
                <w:rFonts w:cs="Times New Roman"/>
                <w:color w:val="000000" w:themeColor="text1"/>
                <w:sz w:val="28"/>
                <w:szCs w:val="28"/>
              </w:rPr>
            </w:pPr>
            <w:r w:rsidRPr="001F4587">
              <w:rPr>
                <w:rStyle w:val="fontstyle31"/>
                <w:color w:val="000000" w:themeColor="text1"/>
              </w:rPr>
              <w:t>43</w:t>
            </w:r>
          </w:p>
        </w:tc>
        <w:tc>
          <w:tcPr>
            <w:tcW w:w="1840" w:type="dxa"/>
            <w:tcBorders>
              <w:top w:val="single" w:sz="4" w:space="0" w:color="auto"/>
              <w:left w:val="single" w:sz="4" w:space="0" w:color="auto"/>
              <w:bottom w:val="single" w:sz="4" w:space="0" w:color="auto"/>
              <w:right w:val="single" w:sz="4" w:space="0" w:color="auto"/>
            </w:tcBorders>
            <w:vAlign w:val="center"/>
            <w:hideMark/>
          </w:tcPr>
          <w:p w14:paraId="41C9F326" w14:textId="0DBD0FB7"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Kiểm tra kí tự đặc</w:t>
            </w:r>
            <w:r w:rsidR="00647BFF" w:rsidRPr="001F4587">
              <w:rPr>
                <w:rFonts w:cs="Times New Roman"/>
                <w:color w:val="000000" w:themeColor="text1"/>
                <w:sz w:val="28"/>
                <w:szCs w:val="28"/>
              </w:rPr>
              <w:t xml:space="preserve"> </w:t>
            </w:r>
            <w:r w:rsidRPr="001F4587">
              <w:rPr>
                <w:rStyle w:val="fontstyle31"/>
                <w:color w:val="000000" w:themeColor="text1"/>
              </w:rPr>
              <w:t>biệt trong Số điện</w:t>
            </w:r>
            <w:r w:rsidR="00647BFF" w:rsidRPr="001F4587">
              <w:rPr>
                <w:rFonts w:cs="Times New Roman"/>
                <w:color w:val="000000" w:themeColor="text1"/>
                <w:sz w:val="28"/>
                <w:szCs w:val="28"/>
              </w:rPr>
              <w:t xml:space="preserve"> </w:t>
            </w:r>
            <w:r w:rsidRPr="001F4587">
              <w:rPr>
                <w:rStyle w:val="fontstyle31"/>
                <w:color w:val="000000" w:themeColor="text1"/>
              </w:rPr>
              <w:t>thoại textbox</w:t>
            </w:r>
          </w:p>
        </w:tc>
        <w:tc>
          <w:tcPr>
            <w:tcW w:w="3263" w:type="dxa"/>
            <w:tcBorders>
              <w:top w:val="single" w:sz="4" w:space="0" w:color="auto"/>
              <w:left w:val="single" w:sz="4" w:space="0" w:color="auto"/>
              <w:bottom w:val="single" w:sz="4" w:space="0" w:color="auto"/>
              <w:right w:val="single" w:sz="4" w:space="0" w:color="auto"/>
            </w:tcBorders>
            <w:vAlign w:val="center"/>
            <w:hideMark/>
          </w:tcPr>
          <w:p w14:paraId="7B81CC0C" w14:textId="745F45EB"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1. Nhập Số điện thoại bao</w:t>
            </w:r>
            <w:r w:rsidRPr="001F4587">
              <w:rPr>
                <w:rFonts w:cs="Times New Roman"/>
                <w:color w:val="000000" w:themeColor="text1"/>
                <w:sz w:val="28"/>
                <w:szCs w:val="28"/>
              </w:rPr>
              <w:br/>
            </w:r>
            <w:r w:rsidRPr="001F4587">
              <w:rPr>
                <w:rStyle w:val="fontstyle31"/>
                <w:color w:val="000000" w:themeColor="text1"/>
              </w:rPr>
              <w:t>gồm các kí tự đặc biệt</w:t>
            </w:r>
            <w:r w:rsidRPr="001F4587">
              <w:rPr>
                <w:rFonts w:cs="Times New Roman"/>
                <w:color w:val="000000" w:themeColor="text1"/>
                <w:sz w:val="28"/>
                <w:szCs w:val="28"/>
              </w:rPr>
              <w:br/>
            </w:r>
            <w:r w:rsidR="00647BFF" w:rsidRPr="001F4587">
              <w:rPr>
                <w:rStyle w:val="fontstyle31"/>
                <w:color w:val="000000" w:themeColor="text1"/>
              </w:rPr>
              <w:t>(@#$%^*~/\\,|)</w:t>
            </w:r>
            <w:r w:rsidRPr="001F4587">
              <w:rPr>
                <w:rFonts w:cs="Times New Roman"/>
                <w:color w:val="000000" w:themeColor="text1"/>
                <w:sz w:val="28"/>
                <w:szCs w:val="28"/>
              </w:rPr>
              <w:br/>
            </w:r>
            <w:r w:rsidRPr="001F4587">
              <w:rPr>
                <w:rStyle w:val="fontstyle31"/>
                <w:color w:val="000000" w:themeColor="text1"/>
              </w:rPr>
              <w:t>2. Nhập hợp lệ các trường</w:t>
            </w:r>
            <w:r w:rsidR="00647BFF"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D7DE0FF" w14:textId="38A01D34"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Hiển thị</w:t>
            </w:r>
            <w:r w:rsidR="00880A9B">
              <w:rPr>
                <w:rStyle w:val="fontstyle31"/>
                <w:color w:val="000000" w:themeColor="text1"/>
              </w:rPr>
              <w:t xml:space="preserve"> Message "Số điện thoại</w:t>
            </w:r>
            <w:r w:rsidR="00880A9B">
              <w:rPr>
                <w:rFonts w:cs="Times New Roman"/>
                <w:color w:val="000000" w:themeColor="text1"/>
                <w:sz w:val="28"/>
                <w:szCs w:val="28"/>
              </w:rPr>
              <w:t xml:space="preserve"> </w:t>
            </w:r>
            <w:r w:rsidRPr="001F4587">
              <w:rPr>
                <w:rStyle w:val="fontstyle31"/>
                <w:color w:val="000000" w:themeColor="text1"/>
              </w:rPr>
              <w:t>không hợp lệ."</w:t>
            </w:r>
            <w:r w:rsidRPr="001F4587">
              <w:rPr>
                <w:rFonts w:cs="Times New Roman"/>
                <w:color w:val="000000" w:themeColor="text1"/>
                <w:sz w:val="28"/>
                <w:szCs w:val="28"/>
              </w:rPr>
              <w:br/>
            </w:r>
            <w:r w:rsidRPr="001F4587">
              <w:rPr>
                <w:rStyle w:val="fontstyle31"/>
                <w:color w:val="000000" w:themeColor="text1"/>
              </w:rPr>
              <w:t>.</w:t>
            </w:r>
          </w:p>
        </w:tc>
      </w:tr>
      <w:tr w:rsidR="00C4094B" w:rsidRPr="001F4587" w14:paraId="0E807486"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64106EB8" w14:textId="09FD8DDB" w:rsidR="00C4094B" w:rsidRPr="001F4587" w:rsidRDefault="00C4094B" w:rsidP="00320CFA">
            <w:pPr>
              <w:spacing w:after="0" w:line="336" w:lineRule="auto"/>
              <w:jc w:val="center"/>
              <w:rPr>
                <w:rFonts w:cs="Times New Roman"/>
                <w:color w:val="000000" w:themeColor="text1"/>
                <w:sz w:val="28"/>
                <w:szCs w:val="28"/>
              </w:rPr>
            </w:pPr>
            <w:r w:rsidRPr="001F4587">
              <w:rPr>
                <w:rStyle w:val="fontstyle31"/>
                <w:color w:val="000000" w:themeColor="text1"/>
              </w:rPr>
              <w:t>44</w:t>
            </w:r>
          </w:p>
        </w:tc>
        <w:tc>
          <w:tcPr>
            <w:tcW w:w="1840" w:type="dxa"/>
            <w:tcBorders>
              <w:top w:val="single" w:sz="4" w:space="0" w:color="auto"/>
              <w:left w:val="single" w:sz="4" w:space="0" w:color="auto"/>
              <w:bottom w:val="single" w:sz="4" w:space="0" w:color="auto"/>
              <w:right w:val="single" w:sz="4" w:space="0" w:color="auto"/>
            </w:tcBorders>
            <w:vAlign w:val="center"/>
            <w:hideMark/>
          </w:tcPr>
          <w:p w14:paraId="657475B6" w14:textId="28B44F4A"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Kiể</w:t>
            </w:r>
            <w:r w:rsidR="00263003">
              <w:rPr>
                <w:rStyle w:val="fontstyle31"/>
                <w:color w:val="000000" w:themeColor="text1"/>
              </w:rPr>
              <w:t xml:space="preserve">m </w:t>
            </w:r>
            <w:r w:rsidRPr="001F4587">
              <w:rPr>
                <w:rStyle w:val="fontstyle31"/>
                <w:color w:val="000000" w:themeColor="text1"/>
              </w:rPr>
              <w:t>tra trường</w:t>
            </w:r>
            <w:r w:rsidR="00E36E57">
              <w:rPr>
                <w:rStyle w:val="fontstyle31"/>
                <w:color w:val="000000" w:themeColor="text1"/>
              </w:rPr>
              <w:t xml:space="preserve"> </w:t>
            </w:r>
            <w:r w:rsidRPr="001F4587">
              <w:rPr>
                <w:rStyle w:val="fontstyle31"/>
                <w:color w:val="000000" w:themeColor="text1"/>
              </w:rPr>
              <w:t>Số điện thoại</w:t>
            </w:r>
            <w:r w:rsidRPr="001F4587">
              <w:rPr>
                <w:rFonts w:cs="Times New Roman"/>
                <w:color w:val="000000" w:themeColor="text1"/>
                <w:sz w:val="28"/>
                <w:szCs w:val="28"/>
              </w:rPr>
              <w:br/>
            </w:r>
            <w:r w:rsidRPr="001F4587">
              <w:rPr>
                <w:rStyle w:val="fontstyle31"/>
                <w:color w:val="000000" w:themeColor="text1"/>
              </w:rPr>
              <w:t>textbox toàn là số</w:t>
            </w:r>
            <w:r w:rsidR="00647BFF" w:rsidRPr="001F4587">
              <w:rPr>
                <w:rFonts w:cs="Times New Roman"/>
                <w:color w:val="000000" w:themeColor="text1"/>
                <w:sz w:val="28"/>
                <w:szCs w:val="28"/>
              </w:rPr>
              <w:t xml:space="preserve"> </w:t>
            </w:r>
            <w:r w:rsidRPr="001F4587">
              <w:rPr>
                <w:rStyle w:val="fontstyle31"/>
                <w:color w:val="000000" w:themeColor="text1"/>
              </w:rPr>
              <w:t>0</w:t>
            </w:r>
          </w:p>
        </w:tc>
        <w:tc>
          <w:tcPr>
            <w:tcW w:w="3263" w:type="dxa"/>
            <w:tcBorders>
              <w:top w:val="single" w:sz="4" w:space="0" w:color="auto"/>
              <w:left w:val="single" w:sz="4" w:space="0" w:color="auto"/>
              <w:bottom w:val="single" w:sz="4" w:space="0" w:color="auto"/>
              <w:right w:val="single" w:sz="4" w:space="0" w:color="auto"/>
            </w:tcBorders>
            <w:vAlign w:val="center"/>
            <w:hideMark/>
          </w:tcPr>
          <w:p w14:paraId="3FD4C466" w14:textId="1715AFD4"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1. Nhập Số điện thoại toàn</w:t>
            </w:r>
            <w:r w:rsidRPr="001F4587">
              <w:rPr>
                <w:rFonts w:cs="Times New Roman"/>
                <w:color w:val="000000" w:themeColor="text1"/>
                <w:sz w:val="28"/>
                <w:szCs w:val="28"/>
              </w:rPr>
              <w:br/>
            </w:r>
            <w:r w:rsidRPr="001F4587">
              <w:rPr>
                <w:rStyle w:val="fontstyle31"/>
                <w:color w:val="000000" w:themeColor="text1"/>
              </w:rPr>
              <w:t>là số 0</w:t>
            </w:r>
            <w:r w:rsidRPr="001F4587">
              <w:rPr>
                <w:rFonts w:cs="Times New Roman"/>
                <w:color w:val="000000" w:themeColor="text1"/>
                <w:sz w:val="28"/>
                <w:szCs w:val="28"/>
              </w:rPr>
              <w:br/>
            </w:r>
            <w:r w:rsidRPr="001F4587">
              <w:rPr>
                <w:rStyle w:val="fontstyle31"/>
                <w:color w:val="000000" w:themeColor="text1"/>
              </w:rPr>
              <w:t>2. Nhập hợp lệ các trường</w:t>
            </w:r>
            <w:r w:rsidR="00647BFF" w:rsidRPr="001F4587">
              <w:rPr>
                <w:rFonts w:cs="Times New Roman"/>
                <w:color w:val="000000" w:themeColor="text1"/>
                <w:sz w:val="28"/>
                <w:szCs w:val="28"/>
              </w:rPr>
              <w:t xml:space="preserve"> </w:t>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07F4B81" w14:textId="2D1C2A59"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Hiển thị</w:t>
            </w:r>
            <w:r w:rsidR="00880A9B">
              <w:rPr>
                <w:rStyle w:val="fontstyle31"/>
                <w:color w:val="000000" w:themeColor="text1"/>
              </w:rPr>
              <w:t xml:space="preserve"> Message "Số điện thoại</w:t>
            </w:r>
            <w:r w:rsidR="00880A9B">
              <w:rPr>
                <w:rFonts w:cs="Times New Roman"/>
                <w:color w:val="000000" w:themeColor="text1"/>
                <w:sz w:val="28"/>
                <w:szCs w:val="28"/>
              </w:rPr>
              <w:t xml:space="preserve"> </w:t>
            </w:r>
            <w:r w:rsidRPr="001F4587">
              <w:rPr>
                <w:rStyle w:val="fontstyle31"/>
                <w:color w:val="000000" w:themeColor="text1"/>
              </w:rPr>
              <w:t>không hợp lệ."</w:t>
            </w:r>
          </w:p>
        </w:tc>
      </w:tr>
      <w:tr w:rsidR="00C4094B" w:rsidRPr="001F4587" w14:paraId="1B837D49"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7102F84B" w14:textId="5F37C992" w:rsidR="00C4094B" w:rsidRPr="001F4587" w:rsidRDefault="00C4094B" w:rsidP="00320CFA">
            <w:pPr>
              <w:spacing w:after="0" w:line="336" w:lineRule="auto"/>
              <w:jc w:val="center"/>
              <w:rPr>
                <w:rFonts w:cs="Times New Roman"/>
                <w:color w:val="000000" w:themeColor="text1"/>
                <w:sz w:val="28"/>
                <w:szCs w:val="28"/>
              </w:rPr>
            </w:pPr>
            <w:r w:rsidRPr="001F4587">
              <w:rPr>
                <w:rStyle w:val="fontstyle31"/>
                <w:color w:val="000000" w:themeColor="text1"/>
              </w:rPr>
              <w:t>45</w:t>
            </w:r>
          </w:p>
        </w:tc>
        <w:tc>
          <w:tcPr>
            <w:tcW w:w="1840" w:type="dxa"/>
            <w:tcBorders>
              <w:top w:val="single" w:sz="4" w:space="0" w:color="auto"/>
              <w:left w:val="single" w:sz="4" w:space="0" w:color="auto"/>
              <w:bottom w:val="single" w:sz="4" w:space="0" w:color="auto"/>
              <w:right w:val="single" w:sz="4" w:space="0" w:color="auto"/>
            </w:tcBorders>
            <w:vAlign w:val="center"/>
            <w:hideMark/>
          </w:tcPr>
          <w:p w14:paraId="19FC3741" w14:textId="0D57B394"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Kiểm tra nhập 10</w:t>
            </w:r>
            <w:r w:rsidR="00647BFF" w:rsidRPr="001F4587">
              <w:rPr>
                <w:rFonts w:cs="Times New Roman"/>
                <w:color w:val="000000" w:themeColor="text1"/>
                <w:sz w:val="28"/>
                <w:szCs w:val="28"/>
              </w:rPr>
              <w:t xml:space="preserve"> </w:t>
            </w:r>
            <w:r w:rsidRPr="001F4587">
              <w:rPr>
                <w:rStyle w:val="fontstyle31"/>
                <w:color w:val="000000" w:themeColor="text1"/>
              </w:rPr>
              <w:t>số</w:t>
            </w:r>
            <w:r w:rsidR="00647BFF" w:rsidRPr="001F4587">
              <w:rPr>
                <w:rStyle w:val="fontstyle31"/>
                <w:color w:val="000000" w:themeColor="text1"/>
              </w:rPr>
              <w:t xml:space="preserve"> đúng </w:t>
            </w:r>
            <w:r w:rsidRPr="001F4587">
              <w:rPr>
                <w:rStyle w:val="fontstyle31"/>
                <w:color w:val="000000" w:themeColor="text1"/>
              </w:rPr>
              <w:t>định đạng</w:t>
            </w:r>
            <w:r w:rsidR="00647BFF" w:rsidRPr="001F4587">
              <w:rPr>
                <w:rFonts w:cs="Times New Roman"/>
                <w:color w:val="000000" w:themeColor="text1"/>
                <w:sz w:val="28"/>
                <w:szCs w:val="28"/>
              </w:rPr>
              <w:t xml:space="preserve"> </w:t>
            </w:r>
            <w:r w:rsidRPr="001F4587">
              <w:rPr>
                <w:rStyle w:val="fontstyle31"/>
                <w:color w:val="000000" w:themeColor="text1"/>
              </w:rPr>
              <w:t>số đt</w:t>
            </w:r>
          </w:p>
        </w:tc>
        <w:tc>
          <w:tcPr>
            <w:tcW w:w="3263" w:type="dxa"/>
            <w:tcBorders>
              <w:top w:val="single" w:sz="4" w:space="0" w:color="auto"/>
              <w:left w:val="single" w:sz="4" w:space="0" w:color="auto"/>
              <w:bottom w:val="single" w:sz="4" w:space="0" w:color="auto"/>
              <w:right w:val="single" w:sz="4" w:space="0" w:color="auto"/>
            </w:tcBorders>
            <w:vAlign w:val="center"/>
            <w:hideMark/>
          </w:tcPr>
          <w:p w14:paraId="7BE08290" w14:textId="77777777"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1. Nhập 10 số có đầu số là</w:t>
            </w:r>
            <w:r w:rsidRPr="001F4587">
              <w:rPr>
                <w:rFonts w:cs="Times New Roman"/>
                <w:color w:val="000000" w:themeColor="text1"/>
                <w:sz w:val="28"/>
                <w:szCs w:val="28"/>
              </w:rPr>
              <w:br/>
            </w:r>
            <w:r w:rsidRPr="001F4587">
              <w:rPr>
                <w:rStyle w:val="fontstyle31"/>
                <w:color w:val="000000" w:themeColor="text1"/>
              </w:rPr>
              <w:t>các nhà mạng</w:t>
            </w:r>
            <w:r w:rsidRPr="001F4587">
              <w:rPr>
                <w:rFonts w:cs="Times New Roman"/>
                <w:color w:val="000000" w:themeColor="text1"/>
                <w:sz w:val="28"/>
                <w:szCs w:val="28"/>
              </w:rPr>
              <w:br/>
            </w:r>
            <w:r w:rsidRPr="001F4587">
              <w:rPr>
                <w:rStyle w:val="fontstyle31"/>
                <w:color w:val="000000" w:themeColor="text1"/>
              </w:rPr>
              <w:t>2.Nhập hợp lệ các trường</w:t>
            </w:r>
            <w:r w:rsidRPr="001F4587">
              <w:rPr>
                <w:rFonts w:cs="Times New Roman"/>
                <w:color w:val="000000" w:themeColor="text1"/>
                <w:sz w:val="28"/>
                <w:szCs w:val="28"/>
              </w:rPr>
              <w:br/>
            </w:r>
            <w:r w:rsidRPr="001F4587">
              <w:rPr>
                <w:rStyle w:val="fontstyle31"/>
                <w:color w:val="000000" w:themeColor="text1"/>
              </w:rPr>
              <w:t>còn lại</w:t>
            </w:r>
            <w:r w:rsidRPr="001F4587">
              <w:rPr>
                <w:rFonts w:cs="Times New Roman"/>
                <w:color w:val="000000" w:themeColor="text1"/>
                <w:sz w:val="28"/>
                <w:szCs w:val="28"/>
              </w:rPr>
              <w:br/>
            </w: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EFDD93A" w14:textId="2689C5EB"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Hiển thị</w:t>
            </w:r>
            <w:r w:rsidR="00647BFF" w:rsidRPr="001F4587">
              <w:rPr>
                <w:rStyle w:val="fontstyle31"/>
                <w:color w:val="000000" w:themeColor="text1"/>
              </w:rPr>
              <w:t xml:space="preserve"> </w:t>
            </w:r>
            <w:r w:rsidRPr="001F4587">
              <w:rPr>
                <w:rStyle w:val="fontstyle31"/>
                <w:color w:val="000000" w:themeColor="text1"/>
              </w:rPr>
              <w:t>message "Đăng ký thành công"</w:t>
            </w:r>
          </w:p>
        </w:tc>
      </w:tr>
      <w:tr w:rsidR="00C4094B" w:rsidRPr="001F4587" w14:paraId="0D002669"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hideMark/>
          </w:tcPr>
          <w:p w14:paraId="1E6A0CB3" w14:textId="7A3CDD06" w:rsidR="00C4094B" w:rsidRPr="001F4587" w:rsidRDefault="00C4094B" w:rsidP="00320CFA">
            <w:pPr>
              <w:spacing w:after="0" w:line="336" w:lineRule="auto"/>
              <w:jc w:val="center"/>
              <w:rPr>
                <w:rFonts w:cs="Times New Roman"/>
                <w:color w:val="000000" w:themeColor="text1"/>
                <w:sz w:val="28"/>
                <w:szCs w:val="28"/>
              </w:rPr>
            </w:pPr>
            <w:r w:rsidRPr="001F4587">
              <w:rPr>
                <w:rStyle w:val="fontstyle31"/>
                <w:color w:val="000000" w:themeColor="text1"/>
              </w:rPr>
              <w:t>46</w:t>
            </w:r>
          </w:p>
        </w:tc>
        <w:tc>
          <w:tcPr>
            <w:tcW w:w="1840" w:type="dxa"/>
            <w:tcBorders>
              <w:top w:val="single" w:sz="4" w:space="0" w:color="auto"/>
              <w:left w:val="single" w:sz="4" w:space="0" w:color="auto"/>
              <w:bottom w:val="single" w:sz="4" w:space="0" w:color="auto"/>
              <w:right w:val="single" w:sz="4" w:space="0" w:color="auto"/>
            </w:tcBorders>
            <w:vAlign w:val="center"/>
            <w:hideMark/>
          </w:tcPr>
          <w:p w14:paraId="6575E4D3" w14:textId="50194CFD" w:rsidR="00C4094B" w:rsidRPr="001F4587" w:rsidRDefault="00C4094B" w:rsidP="00320CFA">
            <w:pPr>
              <w:spacing w:after="0" w:line="336" w:lineRule="auto"/>
              <w:rPr>
                <w:rFonts w:cs="Times New Roman"/>
                <w:color w:val="000000" w:themeColor="text1"/>
                <w:sz w:val="28"/>
                <w:szCs w:val="28"/>
              </w:rPr>
            </w:pPr>
            <w:r w:rsidRPr="001F4587">
              <w:rPr>
                <w:rStyle w:val="fontstyle31"/>
                <w:color w:val="000000" w:themeColor="text1"/>
              </w:rPr>
              <w:t>Kiểm tra nhập 10</w:t>
            </w:r>
            <w:r w:rsidR="00263003">
              <w:rPr>
                <w:rStyle w:val="fontstyle31"/>
                <w:color w:val="000000" w:themeColor="text1"/>
              </w:rPr>
              <w:t xml:space="preserve"> </w:t>
            </w:r>
            <w:r w:rsidRPr="001F4587">
              <w:rPr>
                <w:rStyle w:val="fontstyle31"/>
                <w:color w:val="000000" w:themeColor="text1"/>
              </w:rPr>
              <w:t>số nhưng ko phải</w:t>
            </w:r>
            <w:r w:rsidR="00263003">
              <w:rPr>
                <w:rStyle w:val="fontstyle31"/>
                <w:color w:val="000000" w:themeColor="text1"/>
              </w:rPr>
              <w:t xml:space="preserve"> </w:t>
            </w:r>
            <w:r w:rsidRPr="001F4587">
              <w:rPr>
                <w:rStyle w:val="fontstyle31"/>
                <w:color w:val="000000" w:themeColor="text1"/>
              </w:rPr>
              <w:t>định đạng số đt</w:t>
            </w:r>
          </w:p>
        </w:tc>
        <w:tc>
          <w:tcPr>
            <w:tcW w:w="3263" w:type="dxa"/>
            <w:tcBorders>
              <w:top w:val="single" w:sz="4" w:space="0" w:color="auto"/>
              <w:left w:val="single" w:sz="4" w:space="0" w:color="auto"/>
              <w:bottom w:val="single" w:sz="4" w:space="0" w:color="auto"/>
              <w:right w:val="single" w:sz="4" w:space="0" w:color="auto"/>
            </w:tcBorders>
            <w:vAlign w:val="center"/>
            <w:hideMark/>
          </w:tcPr>
          <w:p w14:paraId="18E3055B" w14:textId="77777777" w:rsidR="006D3ECD" w:rsidRDefault="00C4094B" w:rsidP="00320CFA">
            <w:pPr>
              <w:spacing w:after="0" w:line="336" w:lineRule="auto"/>
              <w:jc w:val="left"/>
              <w:rPr>
                <w:rStyle w:val="fontstyle31"/>
                <w:color w:val="000000" w:themeColor="text1"/>
              </w:rPr>
            </w:pPr>
            <w:r w:rsidRPr="001F4587">
              <w:rPr>
                <w:rStyle w:val="fontstyle31"/>
                <w:color w:val="000000" w:themeColor="text1"/>
              </w:rPr>
              <w:t>1. Nhập 10 số ko phải đầu</w:t>
            </w:r>
            <w:r w:rsidRPr="001F4587">
              <w:rPr>
                <w:rFonts w:cs="Times New Roman"/>
                <w:color w:val="000000" w:themeColor="text1"/>
                <w:sz w:val="28"/>
                <w:szCs w:val="28"/>
              </w:rPr>
              <w:br/>
            </w:r>
            <w:r w:rsidRPr="001F4587">
              <w:rPr>
                <w:rStyle w:val="fontstyle31"/>
                <w:color w:val="000000" w:themeColor="text1"/>
              </w:rPr>
              <w:t>số các nhà mạng</w:t>
            </w:r>
            <w:r w:rsidRPr="001F4587">
              <w:rPr>
                <w:rFonts w:cs="Times New Roman"/>
                <w:color w:val="000000" w:themeColor="text1"/>
                <w:sz w:val="28"/>
                <w:szCs w:val="28"/>
              </w:rPr>
              <w:br/>
            </w:r>
            <w:r w:rsidRPr="001F4587">
              <w:rPr>
                <w:rStyle w:val="fontstyle31"/>
                <w:color w:val="000000" w:themeColor="text1"/>
              </w:rPr>
              <w:t>2. Nhập hợp lệ các trường</w:t>
            </w:r>
            <w:r w:rsidRPr="001F4587">
              <w:rPr>
                <w:rFonts w:cs="Times New Roman"/>
                <w:color w:val="000000" w:themeColor="text1"/>
                <w:sz w:val="28"/>
                <w:szCs w:val="28"/>
              </w:rPr>
              <w:br/>
            </w:r>
            <w:r w:rsidRPr="001F4587">
              <w:rPr>
                <w:rStyle w:val="fontstyle31"/>
                <w:color w:val="000000" w:themeColor="text1"/>
              </w:rPr>
              <w:t>còn lại</w:t>
            </w:r>
          </w:p>
          <w:p w14:paraId="76D85C86" w14:textId="2A2D86C9" w:rsidR="00C4094B" w:rsidRPr="001F4587" w:rsidRDefault="00C4094B" w:rsidP="00320CFA">
            <w:pPr>
              <w:spacing w:after="0" w:line="336" w:lineRule="auto"/>
              <w:jc w:val="left"/>
              <w:rPr>
                <w:rFonts w:cs="Times New Roman"/>
                <w:color w:val="000000" w:themeColor="text1"/>
                <w:sz w:val="28"/>
                <w:szCs w:val="28"/>
              </w:rPr>
            </w:pP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F86FC0C" w14:textId="397B17AF" w:rsidR="00C4094B" w:rsidRDefault="00C4094B" w:rsidP="00320CFA">
            <w:pPr>
              <w:spacing w:after="0" w:line="336" w:lineRule="auto"/>
              <w:jc w:val="left"/>
              <w:rPr>
                <w:rStyle w:val="fontstyle31"/>
                <w:color w:val="000000" w:themeColor="text1"/>
              </w:rPr>
            </w:pPr>
            <w:r w:rsidRPr="001F4587">
              <w:rPr>
                <w:rStyle w:val="fontstyle31"/>
                <w:color w:val="000000" w:themeColor="text1"/>
              </w:rPr>
              <w:t xml:space="preserve"> Hiển thị Message</w:t>
            </w:r>
            <w:r w:rsidRPr="001F4587">
              <w:rPr>
                <w:rFonts w:cs="Times New Roman"/>
                <w:color w:val="000000" w:themeColor="text1"/>
                <w:sz w:val="28"/>
                <w:szCs w:val="28"/>
              </w:rPr>
              <w:br/>
            </w:r>
            <w:r w:rsidRPr="001F4587">
              <w:rPr>
                <w:rStyle w:val="fontstyle31"/>
                <w:color w:val="000000" w:themeColor="text1"/>
              </w:rPr>
              <w:t>"Không đúng định</w:t>
            </w:r>
            <w:r w:rsidRPr="001F4587">
              <w:rPr>
                <w:rFonts w:cs="Times New Roman"/>
                <w:color w:val="000000" w:themeColor="text1"/>
                <w:sz w:val="28"/>
                <w:szCs w:val="28"/>
              </w:rPr>
              <w:br/>
            </w:r>
            <w:r w:rsidRPr="001F4587">
              <w:rPr>
                <w:rStyle w:val="fontstyle31"/>
                <w:color w:val="000000" w:themeColor="text1"/>
              </w:rPr>
              <w:t>dạng."</w:t>
            </w:r>
          </w:p>
          <w:p w14:paraId="656273C5" w14:textId="77777777" w:rsidR="00315355" w:rsidRPr="001F4587" w:rsidRDefault="00315355" w:rsidP="00320CFA">
            <w:pPr>
              <w:spacing w:after="0" w:line="336" w:lineRule="auto"/>
              <w:jc w:val="left"/>
              <w:rPr>
                <w:rFonts w:cs="Times New Roman"/>
                <w:color w:val="000000" w:themeColor="text1"/>
                <w:sz w:val="28"/>
                <w:szCs w:val="28"/>
              </w:rPr>
            </w:pPr>
          </w:p>
        </w:tc>
      </w:tr>
      <w:tr w:rsidR="00315355" w:rsidRPr="001F4587" w14:paraId="5B4CD452" w14:textId="77777777" w:rsidTr="00E36E57">
        <w:trPr>
          <w:trHeight w:val="20"/>
          <w:jc w:val="center"/>
        </w:trPr>
        <w:tc>
          <w:tcPr>
            <w:tcW w:w="1668" w:type="dxa"/>
            <w:tcBorders>
              <w:top w:val="single" w:sz="4" w:space="0" w:color="auto"/>
              <w:left w:val="single" w:sz="4" w:space="0" w:color="auto"/>
              <w:bottom w:val="single" w:sz="4" w:space="0" w:color="auto"/>
              <w:right w:val="single" w:sz="4" w:space="0" w:color="auto"/>
            </w:tcBorders>
            <w:vAlign w:val="center"/>
          </w:tcPr>
          <w:p w14:paraId="5B5C2611" w14:textId="0BF81A1B" w:rsidR="00315355" w:rsidRPr="001F4587" w:rsidRDefault="00315355" w:rsidP="00320CFA">
            <w:pPr>
              <w:spacing w:after="0" w:line="336" w:lineRule="auto"/>
              <w:jc w:val="center"/>
              <w:rPr>
                <w:rStyle w:val="fontstyle31"/>
                <w:color w:val="000000" w:themeColor="text1"/>
              </w:rPr>
            </w:pPr>
            <w:r w:rsidRPr="001F4587">
              <w:rPr>
                <w:rStyle w:val="fontstyle31"/>
                <w:color w:val="000000" w:themeColor="text1"/>
              </w:rPr>
              <w:t>47</w:t>
            </w:r>
          </w:p>
        </w:tc>
        <w:tc>
          <w:tcPr>
            <w:tcW w:w="1840" w:type="dxa"/>
            <w:tcBorders>
              <w:top w:val="single" w:sz="4" w:space="0" w:color="auto"/>
              <w:left w:val="single" w:sz="4" w:space="0" w:color="auto"/>
              <w:bottom w:val="single" w:sz="4" w:space="0" w:color="auto"/>
              <w:right w:val="single" w:sz="4" w:space="0" w:color="auto"/>
            </w:tcBorders>
            <w:vAlign w:val="center"/>
          </w:tcPr>
          <w:p w14:paraId="792D2FD1" w14:textId="016C068D" w:rsidR="00315355" w:rsidRPr="001F4587" w:rsidRDefault="00315355" w:rsidP="00320CFA">
            <w:pPr>
              <w:spacing w:after="0" w:line="336" w:lineRule="auto"/>
              <w:rPr>
                <w:rStyle w:val="fontstyle31"/>
                <w:color w:val="000000" w:themeColor="text1"/>
              </w:rPr>
            </w:pPr>
            <w:r w:rsidRPr="001F4587">
              <w:rPr>
                <w:rStyle w:val="fontstyle31"/>
                <w:color w:val="000000" w:themeColor="text1"/>
              </w:rPr>
              <w:t>Kiểm tra số điện</w:t>
            </w:r>
            <w:r w:rsidRPr="001F4587">
              <w:rPr>
                <w:rFonts w:cs="Times New Roman"/>
                <w:color w:val="000000" w:themeColor="text1"/>
                <w:sz w:val="28"/>
                <w:szCs w:val="28"/>
              </w:rPr>
              <w:t xml:space="preserve"> </w:t>
            </w:r>
            <w:r w:rsidRPr="001F4587">
              <w:rPr>
                <w:rStyle w:val="fontstyle31"/>
                <w:color w:val="000000" w:themeColor="text1"/>
              </w:rPr>
              <w:t>thoại là kí tự chữ</w:t>
            </w:r>
          </w:p>
        </w:tc>
        <w:tc>
          <w:tcPr>
            <w:tcW w:w="3263" w:type="dxa"/>
            <w:tcBorders>
              <w:top w:val="single" w:sz="4" w:space="0" w:color="auto"/>
              <w:left w:val="single" w:sz="4" w:space="0" w:color="auto"/>
              <w:bottom w:val="single" w:sz="4" w:space="0" w:color="auto"/>
              <w:right w:val="single" w:sz="4" w:space="0" w:color="auto"/>
            </w:tcBorders>
            <w:vAlign w:val="center"/>
          </w:tcPr>
          <w:p w14:paraId="75AB76F9" w14:textId="77777777" w:rsidR="00263003" w:rsidRDefault="00315355" w:rsidP="00320CFA">
            <w:pPr>
              <w:spacing w:after="0" w:line="336" w:lineRule="auto"/>
              <w:jc w:val="left"/>
              <w:rPr>
                <w:rStyle w:val="fontstyle31"/>
                <w:color w:val="000000" w:themeColor="text1"/>
              </w:rPr>
            </w:pPr>
            <w:r w:rsidRPr="001F4587">
              <w:rPr>
                <w:rStyle w:val="fontstyle31"/>
                <w:color w:val="000000" w:themeColor="text1"/>
              </w:rPr>
              <w:t>1. Nhập Số điện thoại là các</w:t>
            </w:r>
            <w:r w:rsidRPr="001F4587">
              <w:t xml:space="preserve"> </w:t>
            </w:r>
            <w:r w:rsidRPr="001F4587">
              <w:rPr>
                <w:rStyle w:val="fontstyle31"/>
                <w:color w:val="000000" w:themeColor="text1"/>
              </w:rPr>
              <w:t>kí tự chữ</w:t>
            </w:r>
          </w:p>
          <w:p w14:paraId="5F70D3C1" w14:textId="097E0E62" w:rsidR="006D3ECD" w:rsidRDefault="00315355" w:rsidP="00320CFA">
            <w:pPr>
              <w:spacing w:after="0" w:line="336" w:lineRule="auto"/>
              <w:jc w:val="left"/>
              <w:rPr>
                <w:rStyle w:val="fontstyle31"/>
                <w:color w:val="000000" w:themeColor="text1"/>
              </w:rPr>
            </w:pPr>
            <w:r w:rsidRPr="001F4587">
              <w:rPr>
                <w:rStyle w:val="fontstyle31"/>
                <w:color w:val="000000" w:themeColor="text1"/>
              </w:rPr>
              <w:t>2. Nhập hợp lệ các trường</w:t>
            </w:r>
            <w:r w:rsidRPr="001F4587">
              <w:t xml:space="preserve"> </w:t>
            </w:r>
            <w:r w:rsidRPr="001F4587">
              <w:rPr>
                <w:rStyle w:val="fontstyle31"/>
                <w:color w:val="000000" w:themeColor="text1"/>
              </w:rPr>
              <w:t>còn lại</w:t>
            </w:r>
          </w:p>
          <w:p w14:paraId="5590565E" w14:textId="666702CB" w:rsidR="00315355" w:rsidRPr="001F4587" w:rsidRDefault="00315355" w:rsidP="00320CFA">
            <w:pPr>
              <w:spacing w:after="0" w:line="336" w:lineRule="auto"/>
              <w:jc w:val="left"/>
              <w:rPr>
                <w:rStyle w:val="fontstyle31"/>
                <w:color w:val="000000" w:themeColor="text1"/>
              </w:rPr>
            </w:pPr>
            <w:r w:rsidRPr="001F4587">
              <w:rPr>
                <w:rStyle w:val="fontstyle31"/>
                <w:color w:val="000000" w:themeColor="text1"/>
              </w:rPr>
              <w:t>3. Click button "Đăng ký"</w:t>
            </w:r>
          </w:p>
        </w:tc>
        <w:tc>
          <w:tcPr>
            <w:tcW w:w="2835" w:type="dxa"/>
            <w:tcBorders>
              <w:top w:val="single" w:sz="4" w:space="0" w:color="auto"/>
              <w:left w:val="single" w:sz="4" w:space="0" w:color="auto"/>
              <w:bottom w:val="single" w:sz="4" w:space="0" w:color="auto"/>
              <w:right w:val="single" w:sz="4" w:space="0" w:color="auto"/>
            </w:tcBorders>
            <w:vAlign w:val="center"/>
          </w:tcPr>
          <w:p w14:paraId="1D4E2E24" w14:textId="2D4C2B6B" w:rsidR="00315355" w:rsidRPr="001F4587" w:rsidRDefault="00315355" w:rsidP="00320CFA">
            <w:pPr>
              <w:spacing w:after="0" w:line="336" w:lineRule="auto"/>
              <w:jc w:val="left"/>
              <w:rPr>
                <w:rStyle w:val="fontstyle31"/>
                <w:color w:val="000000" w:themeColor="text1"/>
              </w:rPr>
            </w:pPr>
            <w:r w:rsidRPr="001F4587">
              <w:rPr>
                <w:rStyle w:val="fontstyle31"/>
                <w:color w:val="000000" w:themeColor="text1"/>
              </w:rPr>
              <w:t xml:space="preserve"> Hiển thị</w:t>
            </w:r>
            <w:r w:rsidR="00880A9B">
              <w:rPr>
                <w:rStyle w:val="fontstyle31"/>
                <w:color w:val="000000" w:themeColor="text1"/>
              </w:rPr>
              <w:t xml:space="preserve"> Message "Số điện thoại </w:t>
            </w:r>
            <w:r w:rsidRPr="001F4587">
              <w:rPr>
                <w:rStyle w:val="fontstyle31"/>
                <w:color w:val="000000" w:themeColor="text1"/>
              </w:rPr>
              <w:t>không hợp lệ."</w:t>
            </w:r>
          </w:p>
        </w:tc>
      </w:tr>
    </w:tbl>
    <w:p w14:paraId="750ABEAF" w14:textId="0615B621" w:rsidR="00263003" w:rsidRDefault="00263003">
      <w:pPr>
        <w:spacing w:line="259" w:lineRule="auto"/>
        <w:jc w:val="left"/>
        <w:rPr>
          <w:rFonts w:eastAsiaTheme="majorEastAsia" w:cs="Times New Roman"/>
          <w:b/>
          <w:color w:val="000000" w:themeColor="text1"/>
          <w:sz w:val="28"/>
          <w:szCs w:val="28"/>
        </w:rPr>
      </w:pPr>
      <w:bookmarkStart w:id="214" w:name="_Toc167656255"/>
      <w:bookmarkStart w:id="215" w:name="_Toc167896219"/>
    </w:p>
    <w:p w14:paraId="70CE1F3A" w14:textId="77777777" w:rsidR="00E36E57" w:rsidRDefault="00E36E57">
      <w:pPr>
        <w:spacing w:line="259" w:lineRule="auto"/>
        <w:jc w:val="left"/>
        <w:rPr>
          <w:rFonts w:eastAsiaTheme="majorEastAsia" w:cstheme="majorBidi"/>
          <w:b/>
          <w:noProof/>
          <w:sz w:val="28"/>
          <w:szCs w:val="32"/>
        </w:rPr>
      </w:pPr>
      <w:bookmarkStart w:id="216" w:name="_Toc167906595"/>
      <w:r>
        <w:lastRenderedPageBreak/>
        <w:br w:type="page"/>
      </w:r>
    </w:p>
    <w:p w14:paraId="73366BBA" w14:textId="13098F60" w:rsidR="003D19C6" w:rsidRDefault="003D19C6" w:rsidP="00263003">
      <w:pPr>
        <w:pStyle w:val="Heading1"/>
      </w:pPr>
      <w:r w:rsidRPr="001F4587">
        <w:lastRenderedPageBreak/>
        <w:t>KẾT LUẬN</w:t>
      </w:r>
      <w:bookmarkEnd w:id="214"/>
      <w:bookmarkEnd w:id="215"/>
      <w:bookmarkEnd w:id="216"/>
    </w:p>
    <w:p w14:paraId="78E81FBF" w14:textId="77777777" w:rsidR="00315355" w:rsidRPr="00E36E57" w:rsidRDefault="00315355" w:rsidP="00315355">
      <w:pPr>
        <w:rPr>
          <w:sz w:val="6"/>
        </w:rPr>
      </w:pPr>
    </w:p>
    <w:p w14:paraId="7DEC0ACE" w14:textId="77777777" w:rsidR="00346E93" w:rsidRPr="00EB3DA8" w:rsidRDefault="00346E93" w:rsidP="00315355">
      <w:pPr>
        <w:pStyle w:val="NormalWeb"/>
        <w:tabs>
          <w:tab w:val="left" w:pos="993"/>
        </w:tabs>
        <w:spacing w:before="0" w:beforeAutospacing="0" w:after="0" w:afterAutospacing="0" w:line="360" w:lineRule="auto"/>
        <w:jc w:val="both"/>
        <w:rPr>
          <w:sz w:val="28"/>
          <w:szCs w:val="28"/>
        </w:rPr>
      </w:pPr>
      <w:r w:rsidRPr="00EB3DA8">
        <w:rPr>
          <w:b/>
          <w:bCs/>
          <w:sz w:val="28"/>
          <w:szCs w:val="28"/>
        </w:rPr>
        <w:t>Những kết quả đạt được:</w:t>
      </w:r>
    </w:p>
    <w:p w14:paraId="63678406" w14:textId="77777777" w:rsidR="00346E93" w:rsidRPr="00EB3DA8" w:rsidRDefault="00346E93" w:rsidP="00315355">
      <w:pPr>
        <w:pStyle w:val="NormalWeb"/>
        <w:tabs>
          <w:tab w:val="left" w:pos="993"/>
        </w:tabs>
        <w:spacing w:before="0" w:beforeAutospacing="0" w:after="0" w:afterAutospacing="0" w:line="360" w:lineRule="auto"/>
        <w:jc w:val="both"/>
        <w:rPr>
          <w:sz w:val="28"/>
          <w:szCs w:val="28"/>
        </w:rPr>
      </w:pPr>
      <w:r w:rsidRPr="00EB3DA8">
        <w:rPr>
          <w:b/>
          <w:bCs/>
          <w:sz w:val="28"/>
          <w:szCs w:val="28"/>
        </w:rPr>
        <w:t>Về công nghệ:</w:t>
      </w:r>
    </w:p>
    <w:p w14:paraId="1540CD33" w14:textId="77777777" w:rsidR="00346E93" w:rsidRPr="00EB3DA8" w:rsidRDefault="00346E93" w:rsidP="00705D3F">
      <w:pPr>
        <w:pStyle w:val="NormalWeb"/>
        <w:numPr>
          <w:ilvl w:val="0"/>
          <w:numId w:val="145"/>
        </w:numPr>
        <w:tabs>
          <w:tab w:val="left" w:pos="993"/>
        </w:tabs>
        <w:spacing w:before="0" w:beforeAutospacing="0" w:after="0" w:afterAutospacing="0" w:line="360" w:lineRule="auto"/>
        <w:ind w:left="0" w:firstLine="720"/>
        <w:jc w:val="both"/>
        <w:textAlignment w:val="baseline"/>
        <w:rPr>
          <w:sz w:val="28"/>
          <w:szCs w:val="28"/>
        </w:rPr>
      </w:pPr>
      <w:r w:rsidRPr="00EB3DA8">
        <w:rPr>
          <w:sz w:val="28"/>
          <w:szCs w:val="28"/>
        </w:rPr>
        <w:t>Hiểu và áp dụng được kiến thức về thiết kế một ứng dụng thực tế: khảo sát dự án, phân tích hệ thống, thiết kế, phát triển, kiểm thử, triển khai, bảo trì.</w:t>
      </w:r>
    </w:p>
    <w:p w14:paraId="720CCA08" w14:textId="77777777" w:rsidR="00346E93" w:rsidRPr="00EB3DA8" w:rsidRDefault="00346E93" w:rsidP="00705D3F">
      <w:pPr>
        <w:pStyle w:val="NormalWeb"/>
        <w:numPr>
          <w:ilvl w:val="0"/>
          <w:numId w:val="145"/>
        </w:numPr>
        <w:tabs>
          <w:tab w:val="left" w:pos="993"/>
        </w:tabs>
        <w:spacing w:before="0" w:beforeAutospacing="0" w:after="0" w:afterAutospacing="0" w:line="360" w:lineRule="auto"/>
        <w:ind w:left="0" w:firstLine="720"/>
        <w:jc w:val="both"/>
        <w:textAlignment w:val="baseline"/>
        <w:rPr>
          <w:sz w:val="28"/>
          <w:szCs w:val="28"/>
        </w:rPr>
      </w:pPr>
      <w:r w:rsidRPr="00EB3DA8">
        <w:rPr>
          <w:sz w:val="28"/>
          <w:szCs w:val="28"/>
        </w:rPr>
        <w:t xml:space="preserve">Xây dựng thành công trang web </w:t>
      </w:r>
      <w:r w:rsidRPr="00EB3DA8">
        <w:rPr>
          <w:sz w:val="28"/>
          <w:szCs w:val="28"/>
          <w:lang w:val="vi-VN"/>
        </w:rPr>
        <w:t>bán hàng</w:t>
      </w:r>
      <w:r w:rsidRPr="00EB3DA8">
        <w:rPr>
          <w:sz w:val="28"/>
          <w:szCs w:val="28"/>
        </w:rPr>
        <w:t>.</w:t>
      </w:r>
    </w:p>
    <w:p w14:paraId="6FAF910F" w14:textId="000C0CFE" w:rsidR="00346E93" w:rsidRPr="00EB3DA8" w:rsidRDefault="00346E93" w:rsidP="00705D3F">
      <w:pPr>
        <w:pStyle w:val="NormalWeb"/>
        <w:numPr>
          <w:ilvl w:val="0"/>
          <w:numId w:val="145"/>
        </w:numPr>
        <w:tabs>
          <w:tab w:val="left" w:pos="993"/>
        </w:tabs>
        <w:spacing w:before="0" w:beforeAutospacing="0" w:after="0" w:afterAutospacing="0" w:line="360" w:lineRule="auto"/>
        <w:ind w:left="0" w:firstLine="720"/>
        <w:jc w:val="both"/>
        <w:textAlignment w:val="baseline"/>
        <w:rPr>
          <w:sz w:val="28"/>
          <w:szCs w:val="28"/>
        </w:rPr>
      </w:pPr>
      <w:r w:rsidRPr="00EB3DA8">
        <w:rPr>
          <w:sz w:val="28"/>
          <w:szCs w:val="28"/>
        </w:rPr>
        <w:t xml:space="preserve">Sử dụng thành thạo các công cụ lập trình như Visual </w:t>
      </w:r>
      <w:ins w:id="217" w:author="Administrator" w:date="2024-06-01T09:00:00Z">
        <w:r w:rsidR="00922400">
          <w:rPr>
            <w:sz w:val="28"/>
            <w:szCs w:val="28"/>
          </w:rPr>
          <w:t xml:space="preserve">Studio </w:t>
        </w:r>
      </w:ins>
      <w:r w:rsidRPr="00EB3DA8">
        <w:rPr>
          <w:sz w:val="28"/>
          <w:szCs w:val="28"/>
        </w:rPr>
        <w:t>Code.</w:t>
      </w:r>
    </w:p>
    <w:p w14:paraId="3D5CEBE7" w14:textId="77777777" w:rsidR="00346E93" w:rsidRPr="00EB3DA8" w:rsidRDefault="00346E93" w:rsidP="00315355">
      <w:pPr>
        <w:pStyle w:val="NormalWeb"/>
        <w:tabs>
          <w:tab w:val="left" w:pos="993"/>
        </w:tabs>
        <w:spacing w:before="0" w:beforeAutospacing="0" w:after="0" w:afterAutospacing="0" w:line="360" w:lineRule="auto"/>
        <w:jc w:val="both"/>
        <w:rPr>
          <w:sz w:val="28"/>
          <w:szCs w:val="28"/>
        </w:rPr>
      </w:pPr>
      <w:r w:rsidRPr="00EB3DA8">
        <w:rPr>
          <w:b/>
          <w:bCs/>
          <w:sz w:val="28"/>
          <w:szCs w:val="28"/>
        </w:rPr>
        <w:t>Hướng phát triển:</w:t>
      </w:r>
    </w:p>
    <w:p w14:paraId="30D2D5B6" w14:textId="77777777" w:rsidR="00346E93" w:rsidRPr="00EB3DA8" w:rsidRDefault="00346E93" w:rsidP="00315355">
      <w:pPr>
        <w:pStyle w:val="NormalWeb"/>
        <w:tabs>
          <w:tab w:val="left" w:pos="993"/>
        </w:tabs>
        <w:spacing w:before="0" w:beforeAutospacing="0" w:after="0" w:afterAutospacing="0" w:line="360" w:lineRule="auto"/>
        <w:ind w:firstLine="720"/>
        <w:jc w:val="both"/>
        <w:rPr>
          <w:sz w:val="28"/>
          <w:szCs w:val="28"/>
        </w:rPr>
      </w:pPr>
      <w:r w:rsidRPr="00EB3DA8">
        <w:rPr>
          <w:sz w:val="28"/>
          <w:szCs w:val="28"/>
        </w:rPr>
        <w:t>Trong tương lai, hệ thống trang web của em sẽ cần một số cải tiến đáng kể, đặc biệt là trong việc tương tác với khách hàng và cải thiện giao diện. Cần phải tối ưu hóa các chức năng hiện có để tạo ra trải nghiệm gần gũi hơn với người dùng, đặc biệt là chức năng thanh toán. Em muốn trong tương lai sẽ phát triển thêm các phương thức thanh toán khác ngoài phương thức thanh toán hiện tại trên trang web.</w:t>
      </w:r>
    </w:p>
    <w:p w14:paraId="2AA9C436" w14:textId="4D8CB620" w:rsidR="003D19C6" w:rsidRPr="001F4587" w:rsidRDefault="003D19C6" w:rsidP="00315355">
      <w:pPr>
        <w:tabs>
          <w:tab w:val="left" w:pos="993"/>
        </w:tabs>
        <w:spacing w:after="0" w:line="360" w:lineRule="auto"/>
        <w:rPr>
          <w:rFonts w:cs="Times New Roman"/>
          <w:b/>
          <w:color w:val="000000" w:themeColor="text1"/>
          <w:sz w:val="28"/>
          <w:szCs w:val="28"/>
        </w:rPr>
      </w:pPr>
      <w:bookmarkStart w:id="218" w:name="_Toc147495919"/>
      <w:r w:rsidRPr="001F4587">
        <w:rPr>
          <w:rFonts w:cs="Times New Roman"/>
          <w:b/>
          <w:color w:val="000000" w:themeColor="text1"/>
          <w:sz w:val="28"/>
          <w:szCs w:val="28"/>
        </w:rPr>
        <w:t>Những thuận lợi, khó khăn</w:t>
      </w:r>
      <w:bookmarkEnd w:id="218"/>
      <w:r w:rsidRPr="001F4587">
        <w:rPr>
          <w:rFonts w:cs="Times New Roman"/>
          <w:b/>
          <w:color w:val="000000" w:themeColor="text1"/>
          <w:sz w:val="28"/>
          <w:szCs w:val="28"/>
        </w:rPr>
        <w:t xml:space="preserve"> khi thực hiện đề tài</w:t>
      </w:r>
    </w:p>
    <w:p w14:paraId="4DD906BC" w14:textId="77777777" w:rsidR="003D19C6" w:rsidRPr="001F4587" w:rsidRDefault="003D19C6" w:rsidP="00315355">
      <w:pPr>
        <w:pStyle w:val="ListParagraph"/>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 Nhờ sự phát triển mạnh mẽ của thương mại điện tử giúp em dễ dàng hơn trong việc tìm hiểu, đánh giá, thu nhập thông tin cần thiết để xây dựng một website bán hàng</w:t>
      </w:r>
    </w:p>
    <w:p w14:paraId="19E44034" w14:textId="77777777" w:rsidR="003D19C6" w:rsidRPr="001F4587" w:rsidRDefault="003D19C6" w:rsidP="00315355">
      <w:pPr>
        <w:pStyle w:val="ListParagraph"/>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 xml:space="preserve">- Những tài liệu phổ biến về ASP.NET giúp hoàn thiện các chức năng, giao diện của website </w:t>
      </w:r>
    </w:p>
    <w:p w14:paraId="647FBF90" w14:textId="77777777" w:rsidR="003D19C6" w:rsidRPr="001F4587" w:rsidRDefault="003D19C6" w:rsidP="00315355">
      <w:pPr>
        <w:pStyle w:val="ListParagraph"/>
        <w:tabs>
          <w:tab w:val="left" w:pos="993"/>
        </w:tabs>
        <w:spacing w:after="0" w:line="360" w:lineRule="auto"/>
        <w:ind w:left="0" w:firstLine="720"/>
        <w:rPr>
          <w:rFonts w:cs="Times New Roman"/>
          <w:color w:val="000000" w:themeColor="text1"/>
          <w:sz w:val="28"/>
          <w:szCs w:val="28"/>
        </w:rPr>
      </w:pPr>
      <w:r w:rsidRPr="001F4587">
        <w:rPr>
          <w:rFonts w:cs="Times New Roman"/>
          <w:color w:val="000000" w:themeColor="text1"/>
          <w:sz w:val="28"/>
          <w:szCs w:val="28"/>
        </w:rPr>
        <w:t>- Sự giúp đỡ từ thầy cô và các bạn trong quá trình thực hiện đề tài giúp em hoàn thiện đề tài hơn</w:t>
      </w:r>
    </w:p>
    <w:p w14:paraId="13E4EBC1" w14:textId="77777777" w:rsidR="003D19C6" w:rsidRPr="001F4587" w:rsidRDefault="003D19C6" w:rsidP="00315355">
      <w:pPr>
        <w:tabs>
          <w:tab w:val="left" w:pos="993"/>
        </w:tabs>
        <w:spacing w:after="0" w:line="360" w:lineRule="auto"/>
        <w:ind w:firstLine="720"/>
        <w:rPr>
          <w:rFonts w:cs="Times New Roman"/>
          <w:color w:val="000000" w:themeColor="text1"/>
          <w:sz w:val="28"/>
          <w:szCs w:val="28"/>
          <w:lang w:val="vi-VN"/>
        </w:rPr>
      </w:pPr>
      <w:r w:rsidRPr="001F4587">
        <w:rPr>
          <w:rFonts w:cs="Times New Roman"/>
          <w:color w:val="000000" w:themeColor="text1"/>
          <w:sz w:val="28"/>
          <w:szCs w:val="28"/>
        </w:rPr>
        <w:t>- Bên cạnh đó,</w:t>
      </w:r>
      <w:r w:rsidRPr="001F4587">
        <w:rPr>
          <w:rFonts w:cs="Times New Roman"/>
          <w:color w:val="000000" w:themeColor="text1"/>
          <w:sz w:val="28"/>
          <w:szCs w:val="28"/>
          <w:lang w:val="vi-VN"/>
        </w:rPr>
        <w:t xml:space="preserve"> do hạn chế về mặt thời gian</w:t>
      </w:r>
      <w:r w:rsidRPr="001F4587">
        <w:rPr>
          <w:rFonts w:cs="Times New Roman"/>
          <w:color w:val="000000" w:themeColor="text1"/>
          <w:sz w:val="28"/>
          <w:szCs w:val="28"/>
        </w:rPr>
        <w:t xml:space="preserve"> và khả năng</w:t>
      </w:r>
      <w:r w:rsidRPr="001F4587">
        <w:rPr>
          <w:rFonts w:cs="Times New Roman"/>
          <w:color w:val="000000" w:themeColor="text1"/>
          <w:sz w:val="28"/>
          <w:szCs w:val="28"/>
          <w:lang w:val="vi-VN"/>
        </w:rPr>
        <w:t xml:space="preserve"> nên đề tài vẫn còn tồn tại một số hạn chế so với những website thương mại điện tử trên thị trường.</w:t>
      </w:r>
    </w:p>
    <w:p w14:paraId="503508EE" w14:textId="77777777" w:rsidR="003D19C6" w:rsidRPr="001F4587" w:rsidRDefault="003D19C6" w:rsidP="009E33B3">
      <w:pPr>
        <w:pStyle w:val="ListParagraph"/>
        <w:spacing w:after="0" w:line="360" w:lineRule="auto"/>
        <w:ind w:left="0"/>
        <w:rPr>
          <w:rFonts w:cs="Times New Roman"/>
          <w:color w:val="000000" w:themeColor="text1"/>
          <w:sz w:val="28"/>
          <w:szCs w:val="28"/>
        </w:rPr>
      </w:pPr>
    </w:p>
    <w:p w14:paraId="1DA466AF" w14:textId="77777777" w:rsidR="003D19C6" w:rsidRPr="001F4587" w:rsidRDefault="003D19C6" w:rsidP="009E33B3">
      <w:pPr>
        <w:pStyle w:val="ListParagraph"/>
        <w:spacing w:after="0" w:line="360" w:lineRule="auto"/>
        <w:ind w:left="0"/>
        <w:rPr>
          <w:rFonts w:cs="Times New Roman"/>
          <w:color w:val="000000" w:themeColor="text1"/>
          <w:sz w:val="28"/>
          <w:szCs w:val="28"/>
        </w:rPr>
      </w:pPr>
    </w:p>
    <w:p w14:paraId="01800A2E" w14:textId="13D0C241" w:rsidR="003D19C6" w:rsidRPr="001F4587" w:rsidRDefault="003D19C6" w:rsidP="009E33B3">
      <w:pPr>
        <w:spacing w:line="360" w:lineRule="auto"/>
        <w:rPr>
          <w:rFonts w:eastAsiaTheme="majorEastAsia" w:cs="Times New Roman"/>
          <w:b/>
          <w:color w:val="000000" w:themeColor="text1"/>
          <w:sz w:val="28"/>
          <w:szCs w:val="28"/>
        </w:rPr>
      </w:pPr>
    </w:p>
    <w:p w14:paraId="1F5FD816" w14:textId="77777777" w:rsidR="00315355" w:rsidRDefault="00315355">
      <w:pPr>
        <w:spacing w:line="259" w:lineRule="auto"/>
        <w:jc w:val="left"/>
        <w:rPr>
          <w:rFonts w:eastAsiaTheme="majorEastAsia" w:cs="Times New Roman"/>
          <w:b/>
          <w:color w:val="000000" w:themeColor="text1"/>
          <w:sz w:val="28"/>
          <w:szCs w:val="28"/>
        </w:rPr>
      </w:pPr>
      <w:bookmarkStart w:id="219" w:name="_Toc167656256"/>
      <w:bookmarkStart w:id="220" w:name="_Toc167896220"/>
      <w:r>
        <w:rPr>
          <w:rFonts w:cs="Times New Roman"/>
          <w:color w:val="000000" w:themeColor="text1"/>
          <w:sz w:val="28"/>
          <w:szCs w:val="28"/>
        </w:rPr>
        <w:br w:type="page"/>
      </w:r>
    </w:p>
    <w:p w14:paraId="28134A13" w14:textId="2A33C6D6" w:rsidR="003D19C6" w:rsidRDefault="003D19C6" w:rsidP="00263003">
      <w:pPr>
        <w:pStyle w:val="Heading1"/>
      </w:pPr>
      <w:bookmarkStart w:id="221" w:name="_Toc167906596"/>
      <w:r w:rsidRPr="001F4587">
        <w:lastRenderedPageBreak/>
        <w:t>TÀI LIỆU THAM KHẢO</w:t>
      </w:r>
      <w:bookmarkEnd w:id="219"/>
      <w:bookmarkEnd w:id="220"/>
      <w:bookmarkEnd w:id="221"/>
    </w:p>
    <w:p w14:paraId="3AF17D63" w14:textId="77777777" w:rsidR="00315355" w:rsidRPr="00315355" w:rsidRDefault="00315355" w:rsidP="00315355">
      <w:pPr>
        <w:rPr>
          <w:sz w:val="12"/>
        </w:rPr>
      </w:pPr>
    </w:p>
    <w:p w14:paraId="2B0268E3" w14:textId="77777777" w:rsidR="003D19C6" w:rsidRPr="001F4587" w:rsidRDefault="003D19C6" w:rsidP="00705D3F">
      <w:pPr>
        <w:pStyle w:val="NormalWeb"/>
        <w:numPr>
          <w:ilvl w:val="0"/>
          <w:numId w:val="144"/>
        </w:numPr>
        <w:spacing w:before="0" w:beforeAutospacing="0" w:after="0" w:afterAutospacing="0" w:line="360" w:lineRule="auto"/>
        <w:jc w:val="both"/>
        <w:rPr>
          <w:color w:val="000000" w:themeColor="text1"/>
          <w:sz w:val="28"/>
          <w:szCs w:val="28"/>
        </w:rPr>
      </w:pPr>
      <w:r w:rsidRPr="001F4587">
        <w:rPr>
          <w:color w:val="000000" w:themeColor="text1"/>
          <w:sz w:val="28"/>
          <w:szCs w:val="28"/>
        </w:rPr>
        <w:t xml:space="preserve">THS. Nguyễn Minh Đạo (2014), </w:t>
      </w:r>
      <w:r w:rsidRPr="001F4587">
        <w:rPr>
          <w:iCs/>
          <w:color w:val="000000" w:themeColor="text1"/>
          <w:sz w:val="28"/>
          <w:szCs w:val="28"/>
        </w:rPr>
        <w:t>Giáo trình lập trình web với ASP.NET</w:t>
      </w:r>
      <w:r w:rsidRPr="001F4587">
        <w:rPr>
          <w:color w:val="000000" w:themeColor="text1"/>
          <w:sz w:val="28"/>
          <w:szCs w:val="28"/>
        </w:rPr>
        <w:t>,   NXB Đại học Quốc Gia Thành phố Hồ Chí Minh, Thành phố Hồ Chí Minh.</w:t>
      </w:r>
    </w:p>
    <w:p w14:paraId="167E85AD" w14:textId="77777777" w:rsidR="003D19C6" w:rsidRPr="001F4587" w:rsidRDefault="003D19C6" w:rsidP="00705D3F">
      <w:pPr>
        <w:pStyle w:val="NormalWeb"/>
        <w:numPr>
          <w:ilvl w:val="0"/>
          <w:numId w:val="144"/>
        </w:numPr>
        <w:spacing w:before="0" w:beforeAutospacing="0" w:after="0" w:afterAutospacing="0" w:line="360" w:lineRule="auto"/>
        <w:jc w:val="both"/>
        <w:rPr>
          <w:color w:val="000000" w:themeColor="text1"/>
          <w:sz w:val="28"/>
          <w:szCs w:val="28"/>
          <w:lang w:val="pt-BR"/>
        </w:rPr>
      </w:pPr>
      <w:r w:rsidRPr="001F4587">
        <w:rPr>
          <w:color w:val="000000" w:themeColor="text1"/>
          <w:sz w:val="28"/>
          <w:szCs w:val="28"/>
          <w:lang w:val="pt-BR"/>
        </w:rPr>
        <w:t>Nguyễn Thị Hương Lan</w:t>
      </w:r>
      <w:r w:rsidRPr="001F4587">
        <w:rPr>
          <w:color w:val="000000" w:themeColor="text1"/>
          <w:sz w:val="28"/>
          <w:szCs w:val="28"/>
        </w:rPr>
        <w:t>, Vũ Thị Dương, Trần Đức Hào (2015)</w:t>
      </w:r>
      <w:r w:rsidRPr="001F4587">
        <w:rPr>
          <w:color w:val="000000" w:themeColor="text1"/>
          <w:sz w:val="28"/>
          <w:szCs w:val="28"/>
          <w:lang w:val="pt-BR"/>
        </w:rPr>
        <w:t xml:space="preserve">, Giáo trình Phân tích thiết kế hướng đối tượng, NXB Khoa học và Kỹ thuật, </w:t>
      </w:r>
      <w:r w:rsidRPr="001F4587">
        <w:rPr>
          <w:color w:val="000000" w:themeColor="text1"/>
          <w:sz w:val="28"/>
          <w:szCs w:val="28"/>
        </w:rPr>
        <w:t>Hà Nội.</w:t>
      </w:r>
    </w:p>
    <w:p w14:paraId="0EDAF855" w14:textId="2ADD92EE" w:rsidR="003D19C6" w:rsidRPr="00315355" w:rsidDel="00FB28E6" w:rsidRDefault="003D19C6" w:rsidP="00FB28E6">
      <w:pPr>
        <w:pStyle w:val="NormalWeb"/>
        <w:numPr>
          <w:ilvl w:val="0"/>
          <w:numId w:val="144"/>
        </w:numPr>
        <w:spacing w:before="0" w:beforeAutospacing="0" w:after="0" w:afterAutospacing="0" w:line="360" w:lineRule="auto"/>
        <w:jc w:val="both"/>
        <w:rPr>
          <w:del w:id="222" w:author="Administrator" w:date="2024-05-31T11:28:00Z"/>
          <w:color w:val="000000" w:themeColor="text1"/>
          <w:spacing w:val="-8"/>
          <w:sz w:val="28"/>
          <w:szCs w:val="28"/>
          <w:lang w:val="pt-BR"/>
        </w:rPr>
      </w:pPr>
      <w:del w:id="223" w:author="Administrator" w:date="2024-05-31T11:28:00Z">
        <w:r w:rsidRPr="00AD5C8F" w:rsidDel="00FB28E6">
          <w:rPr>
            <w:color w:val="000000" w:themeColor="text1"/>
            <w:spacing w:val="-8"/>
            <w:sz w:val="28"/>
            <w:szCs w:val="28"/>
            <w:lang w:val="pt-BR"/>
            <w:rPrChange w:id="224" w:author="Nguyễn Ngọc Quang" w:date="2024-05-30T09:34:00Z">
              <w:rPr>
                <w:color w:val="000000" w:themeColor="text1"/>
                <w:spacing w:val="-8"/>
                <w:sz w:val="28"/>
                <w:szCs w:val="28"/>
              </w:rPr>
            </w:rPrChange>
          </w:rPr>
          <w:delText xml:space="preserve">Trần Phương Nhung (2020), </w:delText>
        </w:r>
        <w:r w:rsidRPr="00AD5C8F" w:rsidDel="00FB28E6">
          <w:rPr>
            <w:iCs/>
            <w:color w:val="000000" w:themeColor="text1"/>
            <w:spacing w:val="-8"/>
            <w:sz w:val="28"/>
            <w:szCs w:val="28"/>
            <w:lang w:val="pt-BR"/>
            <w:rPrChange w:id="225" w:author="Nguyễn Ngọc Quang" w:date="2024-05-30T09:34:00Z">
              <w:rPr>
                <w:iCs/>
                <w:color w:val="000000" w:themeColor="text1"/>
                <w:spacing w:val="-8"/>
                <w:sz w:val="28"/>
                <w:szCs w:val="28"/>
              </w:rPr>
            </w:rPrChange>
          </w:rPr>
          <w:delText>Giáo trình Lập Trình we</w:delText>
        </w:r>
        <w:r w:rsidRPr="00AD5C8F" w:rsidDel="00FB28E6">
          <w:rPr>
            <w:color w:val="000000" w:themeColor="text1"/>
            <w:spacing w:val="-8"/>
            <w:sz w:val="28"/>
            <w:szCs w:val="28"/>
            <w:lang w:val="pt-BR"/>
            <w:rPrChange w:id="226" w:author="Nguyễn Ngọc Quang" w:date="2024-05-30T09:34:00Z">
              <w:rPr>
                <w:color w:val="000000" w:themeColor="text1"/>
                <w:spacing w:val="-8"/>
                <w:sz w:val="28"/>
                <w:szCs w:val="28"/>
              </w:rPr>
            </w:rPrChange>
          </w:rPr>
          <w:delText>b, NXB Thống kê, Hà Nội.</w:delText>
        </w:r>
      </w:del>
    </w:p>
    <w:p w14:paraId="017592BD" w14:textId="5EE7FE54" w:rsidR="003D19C6" w:rsidRPr="00AD5C8F" w:rsidDel="00FB28E6" w:rsidRDefault="003D19C6">
      <w:pPr>
        <w:pStyle w:val="NormalWeb"/>
        <w:numPr>
          <w:ilvl w:val="0"/>
          <w:numId w:val="144"/>
        </w:numPr>
        <w:spacing w:before="0" w:beforeAutospacing="0" w:after="0" w:afterAutospacing="0" w:line="360" w:lineRule="auto"/>
        <w:jc w:val="both"/>
        <w:rPr>
          <w:del w:id="227" w:author="Administrator" w:date="2024-05-31T11:28:00Z"/>
          <w:color w:val="000000" w:themeColor="text1"/>
          <w:spacing w:val="-4"/>
          <w:sz w:val="28"/>
          <w:szCs w:val="28"/>
          <w:lang w:val="pt-BR"/>
          <w:rPrChange w:id="228" w:author="Nguyễn Ngọc Quang" w:date="2024-05-30T09:34:00Z">
            <w:rPr>
              <w:del w:id="229" w:author="Administrator" w:date="2024-05-31T11:28:00Z"/>
              <w:color w:val="000000" w:themeColor="text1"/>
              <w:spacing w:val="-4"/>
              <w:sz w:val="28"/>
              <w:szCs w:val="28"/>
            </w:rPr>
          </w:rPrChange>
        </w:rPr>
        <w:pPrChange w:id="230" w:author="Administrator" w:date="2024-05-31T11:29:00Z">
          <w:pPr>
            <w:pStyle w:val="NormalWeb"/>
            <w:numPr>
              <w:numId w:val="144"/>
            </w:numPr>
            <w:shd w:val="clear" w:color="auto" w:fill="FFFFFF"/>
            <w:spacing w:before="0" w:beforeAutospacing="0" w:after="0" w:afterAutospacing="0" w:line="360" w:lineRule="auto"/>
            <w:jc w:val="both"/>
          </w:pPr>
        </w:pPrChange>
      </w:pPr>
      <w:del w:id="231" w:author="Administrator" w:date="2024-05-31T11:28:00Z">
        <w:r w:rsidRPr="00AD5C8F" w:rsidDel="00FB28E6">
          <w:rPr>
            <w:color w:val="000000" w:themeColor="text1"/>
            <w:spacing w:val="-4"/>
            <w:sz w:val="28"/>
            <w:szCs w:val="28"/>
            <w:lang w:val="pt-BR"/>
            <w:rPrChange w:id="232" w:author="Nguyễn Ngọc Quang" w:date="2024-05-30T09:34:00Z">
              <w:rPr>
                <w:color w:val="000000" w:themeColor="text1"/>
                <w:spacing w:val="-4"/>
                <w:sz w:val="28"/>
                <w:szCs w:val="28"/>
              </w:rPr>
            </w:rPrChange>
          </w:rPr>
          <w:delText xml:space="preserve">Nguyễn Trung Phú (2019), </w:delText>
        </w:r>
        <w:r w:rsidRPr="00AD5C8F" w:rsidDel="00FB28E6">
          <w:rPr>
            <w:iCs/>
            <w:color w:val="000000" w:themeColor="text1"/>
            <w:spacing w:val="-4"/>
            <w:sz w:val="28"/>
            <w:szCs w:val="28"/>
            <w:lang w:val="pt-BR"/>
            <w:rPrChange w:id="233" w:author="Nguyễn Ngọc Quang" w:date="2024-05-30T09:34:00Z">
              <w:rPr>
                <w:iCs/>
                <w:color w:val="000000" w:themeColor="text1"/>
                <w:spacing w:val="-4"/>
                <w:sz w:val="28"/>
                <w:szCs w:val="28"/>
              </w:rPr>
            </w:rPrChange>
          </w:rPr>
          <w:delText>Giáo trình Thiết kế web</w:delText>
        </w:r>
        <w:r w:rsidRPr="00AD5C8F" w:rsidDel="00FB28E6">
          <w:rPr>
            <w:color w:val="000000" w:themeColor="text1"/>
            <w:spacing w:val="-4"/>
            <w:sz w:val="28"/>
            <w:szCs w:val="28"/>
            <w:lang w:val="pt-BR"/>
            <w:rPrChange w:id="234" w:author="Nguyễn Ngọc Quang" w:date="2024-05-30T09:34:00Z">
              <w:rPr>
                <w:color w:val="000000" w:themeColor="text1"/>
                <w:spacing w:val="-4"/>
                <w:sz w:val="28"/>
                <w:szCs w:val="28"/>
              </w:rPr>
            </w:rPrChange>
          </w:rPr>
          <w:delText>, NXB Thống kê, Hà Nội.</w:delText>
        </w:r>
      </w:del>
    </w:p>
    <w:p w14:paraId="6AEBCD78" w14:textId="645B29DA" w:rsidR="003D19C6" w:rsidRPr="00AD5C8F" w:rsidRDefault="003D19C6" w:rsidP="009E33B3">
      <w:pPr>
        <w:spacing w:line="360" w:lineRule="auto"/>
        <w:rPr>
          <w:rFonts w:cs="Times New Roman"/>
          <w:color w:val="000000" w:themeColor="text1"/>
          <w:sz w:val="28"/>
          <w:szCs w:val="28"/>
          <w:lang w:val="pt-BR"/>
          <w:rPrChange w:id="235" w:author="Nguyễn Ngọc Quang" w:date="2024-05-30T09:34:00Z">
            <w:rPr>
              <w:rFonts w:cs="Times New Roman"/>
              <w:color w:val="000000" w:themeColor="text1"/>
              <w:sz w:val="28"/>
              <w:szCs w:val="28"/>
            </w:rPr>
          </w:rPrChange>
        </w:rPr>
      </w:pPr>
    </w:p>
    <w:sectPr w:rsidR="003D19C6" w:rsidRPr="00AD5C8F" w:rsidSect="00263003">
      <w:footerReference w:type="default" r:id="rId96"/>
      <w:pgSz w:w="11907" w:h="16840" w:code="9"/>
      <w:pgMar w:top="1418" w:right="1134" w:bottom="1134" w:left="1701" w:header="720" w:footer="68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Nguyễn Ngọc Quang" w:date="2024-05-30T09:34:00Z" w:initials="QN">
    <w:p w14:paraId="7A744856" w14:textId="77777777" w:rsidR="00AB4551" w:rsidRDefault="00AB4551">
      <w:pPr>
        <w:pStyle w:val="CommentText"/>
        <w:rPr>
          <w:noProof/>
        </w:rPr>
      </w:pPr>
      <w:r>
        <w:rPr>
          <w:rStyle w:val="CommentReference"/>
        </w:rPr>
        <w:annotationRef/>
      </w:r>
      <w:r>
        <w:rPr>
          <w:noProof/>
        </w:rPr>
        <w:t>In Hoa</w:t>
      </w:r>
    </w:p>
    <w:p w14:paraId="1BED4D3B" w14:textId="6C9C3153" w:rsidR="00AB4551" w:rsidRDefault="00AB4551">
      <w:pPr>
        <w:pStyle w:val="CommentText"/>
      </w:pPr>
      <w:r>
        <w:rPr>
          <w:noProof/>
        </w:rPr>
        <w:t>Lưu ý có bìa lót</w:t>
      </w:r>
    </w:p>
  </w:comment>
  <w:comment w:id="120" w:author="Nguyen Ngoc Quang" w:date="2024-05-23T12:27:00Z" w:initials="NQ">
    <w:p w14:paraId="266578C0" w14:textId="77777777" w:rsidR="00AB4551" w:rsidRDefault="00AB4551" w:rsidP="00A219ED">
      <w:pPr>
        <w:pStyle w:val="CommentText"/>
        <w:spacing w:line="360" w:lineRule="auto"/>
      </w:pPr>
      <w:r>
        <w:rPr>
          <w:rStyle w:val="CommentReference"/>
        </w:rPr>
        <w:annotationRef/>
      </w:r>
      <w:r>
        <w:t>Giãn dòng</w:t>
      </w:r>
    </w:p>
  </w:comment>
  <w:comment w:id="143" w:author="Nguyen Ngoc Quang" w:date="2024-05-23T12:27:00Z" w:initials="NQ">
    <w:p w14:paraId="1DD626F5" w14:textId="77777777" w:rsidR="00AB4551" w:rsidRDefault="00AB4551" w:rsidP="00E130BC">
      <w:pPr>
        <w:pStyle w:val="CommentText"/>
      </w:pPr>
      <w:r>
        <w:rPr>
          <w:rStyle w:val="CommentReference"/>
        </w:rPr>
        <w:annotationRef/>
      </w:r>
      <w:r>
        <w:t>Font chữ</w:t>
      </w:r>
    </w:p>
  </w:comment>
  <w:comment w:id="159" w:author="Nguyen Ngoc Quang" w:date="2024-05-23T12:28:00Z" w:initials="NQ">
    <w:p w14:paraId="3BA14A3D" w14:textId="77777777" w:rsidR="00AB4551" w:rsidRDefault="00AB4551" w:rsidP="0065152D">
      <w:pPr>
        <w:pStyle w:val="CommentText"/>
      </w:pPr>
      <w:r>
        <w:rPr>
          <w:rStyle w:val="CommentReference"/>
        </w:rPr>
        <w:annotationRef/>
      </w:r>
      <w:r>
        <w:t>Nên nêu rõ ý nghĩa của từng bảng</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ED4D3B" w15:done="0"/>
  <w15:commentEx w15:paraId="266578C0" w15:done="0"/>
  <w15:commentEx w15:paraId="1DD626F5" w15:done="0"/>
  <w15:commentEx w15:paraId="3BA14A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1C3946" w16cex:dateUtc="2024-05-30T02: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ED4D3B" w16cid:durableId="3B1C3946"/>
  <w16cid:commentId w16cid:paraId="266578C0" w16cid:durableId="02EC7C30"/>
  <w16cid:commentId w16cid:paraId="1DD626F5" w16cid:durableId="5AEB7ED6"/>
  <w16cid:commentId w16cid:paraId="3BA14A3D" w16cid:durableId="68B58C3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9CA2E" w14:textId="77777777" w:rsidR="00131FA8" w:rsidRDefault="00131FA8" w:rsidP="003D19C6">
      <w:pPr>
        <w:spacing w:after="0" w:line="240" w:lineRule="auto"/>
      </w:pPr>
      <w:r>
        <w:separator/>
      </w:r>
    </w:p>
  </w:endnote>
  <w:endnote w:type="continuationSeparator" w:id="0">
    <w:p w14:paraId="4FB2E6C1" w14:textId="77777777" w:rsidR="00131FA8" w:rsidRDefault="00131FA8" w:rsidP="003D1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C749B" w14:textId="2A67CCA3" w:rsidR="00AB4551" w:rsidRDefault="00AB4551">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3224253"/>
      <w:docPartObj>
        <w:docPartGallery w:val="Page Numbers (Bottom of Page)"/>
        <w:docPartUnique/>
      </w:docPartObj>
    </w:sdtPr>
    <w:sdtEndPr>
      <w:rPr>
        <w:noProof/>
      </w:rPr>
    </w:sdtEndPr>
    <w:sdtContent>
      <w:p w14:paraId="6A31071F" w14:textId="35419591" w:rsidR="00AB4551" w:rsidRDefault="00AB4551">
        <w:pPr>
          <w:pStyle w:val="Footer"/>
          <w:jc w:val="center"/>
        </w:pPr>
        <w:r>
          <w:fldChar w:fldCharType="begin"/>
        </w:r>
        <w:r>
          <w:instrText xml:space="preserve"> PAGE   \* MERGEFORMAT </w:instrText>
        </w:r>
        <w:r>
          <w:fldChar w:fldCharType="separate"/>
        </w:r>
        <w:r w:rsidR="00800FD9">
          <w:rPr>
            <w:noProof/>
          </w:rPr>
          <w:t>19</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B2274B" w14:textId="77777777" w:rsidR="00131FA8" w:rsidRDefault="00131FA8" w:rsidP="003D19C6">
      <w:pPr>
        <w:spacing w:after="0" w:line="240" w:lineRule="auto"/>
      </w:pPr>
      <w:r>
        <w:separator/>
      </w:r>
    </w:p>
  </w:footnote>
  <w:footnote w:type="continuationSeparator" w:id="0">
    <w:p w14:paraId="3ACFF240" w14:textId="77777777" w:rsidR="00131FA8" w:rsidRDefault="00131FA8" w:rsidP="003D19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3C202B2"/>
    <w:multiLevelType w:val="singleLevel"/>
    <w:tmpl w:val="A3C202B2"/>
    <w:lvl w:ilvl="0">
      <w:start w:val="1"/>
      <w:numFmt w:val="decimal"/>
      <w:suff w:val="space"/>
      <w:lvlText w:val="[%1]."/>
      <w:lvlJc w:val="left"/>
    </w:lvl>
  </w:abstractNum>
  <w:abstractNum w:abstractNumId="1" w15:restartNumberingAfterBreak="0">
    <w:nsid w:val="F3C910C7"/>
    <w:multiLevelType w:val="singleLevel"/>
    <w:tmpl w:val="F3C910C7"/>
    <w:lvl w:ilvl="0">
      <w:start w:val="1"/>
      <w:numFmt w:val="bullet"/>
      <w:lvlText w:val=""/>
      <w:lvlJc w:val="left"/>
      <w:pPr>
        <w:tabs>
          <w:tab w:val="left" w:pos="840"/>
        </w:tabs>
        <w:ind w:left="840" w:hanging="420"/>
      </w:pPr>
      <w:rPr>
        <w:rFonts w:ascii="Wingdings" w:hAnsi="Wingdings" w:hint="default"/>
        <w:sz w:val="18"/>
        <w:szCs w:val="18"/>
      </w:rPr>
    </w:lvl>
  </w:abstractNum>
  <w:abstractNum w:abstractNumId="2" w15:restartNumberingAfterBreak="0">
    <w:nsid w:val="003479FC"/>
    <w:multiLevelType w:val="multilevel"/>
    <w:tmpl w:val="1B9EBEEA"/>
    <w:lvl w:ilvl="0">
      <w:numFmt w:val="bullet"/>
      <w:lvlText w:val="+"/>
      <w:lvlJc w:val="left"/>
      <w:pPr>
        <w:tabs>
          <w:tab w:val="num" w:pos="1080"/>
        </w:tabs>
        <w:ind w:left="1080" w:hanging="360"/>
      </w:pPr>
      <w:rPr>
        <w:rFonts w:ascii="Calibri" w:eastAsiaTheme="minorHAnsi" w:hAnsi="Calibr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0392DCE"/>
    <w:multiLevelType w:val="multilevel"/>
    <w:tmpl w:val="E2B01516"/>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D129D"/>
    <w:multiLevelType w:val="multilevel"/>
    <w:tmpl w:val="41863396"/>
    <w:lvl w:ilvl="0">
      <w:start w:val="1"/>
      <w:numFmt w:val="decimal"/>
      <w:lvlText w:val="%1."/>
      <w:lvlJc w:val="left"/>
      <w:pPr>
        <w:ind w:left="450" w:hanging="450"/>
      </w:pPr>
      <w:rPr>
        <w:rFonts w:hint="default"/>
      </w:rPr>
    </w:lvl>
    <w:lvl w:ilvl="1">
      <w:start w:val="1"/>
      <w:numFmt w:val="decimal"/>
      <w:pStyle w:val="Heading2"/>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0DF1C91"/>
    <w:multiLevelType w:val="hybridMultilevel"/>
    <w:tmpl w:val="97C6F054"/>
    <w:lvl w:ilvl="0" w:tplc="84540834">
      <w:start w:val="1"/>
      <w:numFmt w:val="decimal"/>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0ED45AA"/>
    <w:multiLevelType w:val="multilevel"/>
    <w:tmpl w:val="AA48F97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E4FB6"/>
    <w:multiLevelType w:val="multilevel"/>
    <w:tmpl w:val="95CE8F52"/>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ascii="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EC1F51"/>
    <w:multiLevelType w:val="multilevel"/>
    <w:tmpl w:val="1C847EDA"/>
    <w:lvl w:ilvl="0">
      <w:start w:val="1"/>
      <w:numFmt w:val="decimal"/>
      <w:lvlText w:val="%1."/>
      <w:lvlJc w:val="center"/>
      <w:pPr>
        <w:tabs>
          <w:tab w:val="num" w:pos="1080"/>
        </w:tabs>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4A438B6"/>
    <w:multiLevelType w:val="multilevel"/>
    <w:tmpl w:val="DCE25988"/>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4E60FE3"/>
    <w:multiLevelType w:val="multilevel"/>
    <w:tmpl w:val="697AF86E"/>
    <w:lvl w:ilvl="0">
      <w:start w:val="2"/>
      <w:numFmt w:val="decimal"/>
      <w:lvlText w:val="%1."/>
      <w:lvlJc w:val="left"/>
      <w:pPr>
        <w:ind w:left="885" w:hanging="885"/>
      </w:pPr>
      <w:rPr>
        <w:rFonts w:hint="default"/>
      </w:rPr>
    </w:lvl>
    <w:lvl w:ilvl="1">
      <w:start w:val="3"/>
      <w:numFmt w:val="decimal"/>
      <w:lvlText w:val="%1.%2."/>
      <w:lvlJc w:val="left"/>
      <w:pPr>
        <w:ind w:left="979" w:hanging="885"/>
      </w:pPr>
      <w:rPr>
        <w:rFonts w:hint="default"/>
      </w:rPr>
    </w:lvl>
    <w:lvl w:ilvl="2">
      <w:start w:val="3"/>
      <w:numFmt w:val="decimal"/>
      <w:lvlText w:val="%1.%2.%3."/>
      <w:lvlJc w:val="left"/>
      <w:pPr>
        <w:ind w:left="1073" w:hanging="885"/>
      </w:pPr>
      <w:rPr>
        <w:rFonts w:hint="default"/>
      </w:rPr>
    </w:lvl>
    <w:lvl w:ilvl="3">
      <w:start w:val="3"/>
      <w:numFmt w:val="decimal"/>
      <w:lvlText w:val="%1.%2.%3.%4."/>
      <w:lvlJc w:val="left"/>
      <w:pPr>
        <w:ind w:left="1364" w:hanging="108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910" w:hanging="1440"/>
      </w:pPr>
      <w:rPr>
        <w:rFonts w:hint="default"/>
      </w:rPr>
    </w:lvl>
    <w:lvl w:ilvl="6">
      <w:start w:val="1"/>
      <w:numFmt w:val="decimal"/>
      <w:lvlText w:val="%1.%2.%3.%4.%5.%6.%7."/>
      <w:lvlJc w:val="left"/>
      <w:pPr>
        <w:ind w:left="2364" w:hanging="1800"/>
      </w:pPr>
      <w:rPr>
        <w:rFonts w:hint="default"/>
      </w:rPr>
    </w:lvl>
    <w:lvl w:ilvl="7">
      <w:start w:val="1"/>
      <w:numFmt w:val="decimal"/>
      <w:lvlText w:val="%1.%2.%3.%4.%5.%6.%7.%8."/>
      <w:lvlJc w:val="left"/>
      <w:pPr>
        <w:ind w:left="2458" w:hanging="1800"/>
      </w:pPr>
      <w:rPr>
        <w:rFonts w:hint="default"/>
      </w:rPr>
    </w:lvl>
    <w:lvl w:ilvl="8">
      <w:start w:val="1"/>
      <w:numFmt w:val="decimal"/>
      <w:lvlText w:val="%1.%2.%3.%4.%5.%6.%7.%8.%9."/>
      <w:lvlJc w:val="left"/>
      <w:pPr>
        <w:ind w:left="2912" w:hanging="2160"/>
      </w:pPr>
      <w:rPr>
        <w:rFonts w:hint="default"/>
      </w:rPr>
    </w:lvl>
  </w:abstractNum>
  <w:abstractNum w:abstractNumId="11" w15:restartNumberingAfterBreak="0">
    <w:nsid w:val="05053540"/>
    <w:multiLevelType w:val="multilevel"/>
    <w:tmpl w:val="5492BFE6"/>
    <w:lvl w:ilvl="0">
      <w:start w:val="1"/>
      <w:numFmt w:val="decimal"/>
      <w:lvlText w:val="%1."/>
      <w:lvlJc w:val="left"/>
      <w:pPr>
        <w:tabs>
          <w:tab w:val="num" w:pos="1080"/>
        </w:tabs>
        <w:ind w:left="1080" w:hanging="360"/>
      </w:pPr>
      <w:rPr>
        <w:rFonts w:hint="default"/>
        <w:sz w:val="28"/>
        <w:szCs w:val="28"/>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rPr>
        <w:rFont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072367B8"/>
    <w:multiLevelType w:val="hybridMultilevel"/>
    <w:tmpl w:val="AD5C1092"/>
    <w:lvl w:ilvl="0" w:tplc="C4300974">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821175B"/>
    <w:multiLevelType w:val="multilevel"/>
    <w:tmpl w:val="5F6E899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08960DED"/>
    <w:multiLevelType w:val="hybridMultilevel"/>
    <w:tmpl w:val="9EFE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986338"/>
    <w:multiLevelType w:val="hybridMultilevel"/>
    <w:tmpl w:val="3A6CB56C"/>
    <w:lvl w:ilvl="0" w:tplc="C4300974">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E379C0"/>
    <w:multiLevelType w:val="multilevel"/>
    <w:tmpl w:val="231E9554"/>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7" w15:restartNumberingAfterBreak="0">
    <w:nsid w:val="0A5E5988"/>
    <w:multiLevelType w:val="hybridMultilevel"/>
    <w:tmpl w:val="FDB4B08A"/>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B02790"/>
    <w:multiLevelType w:val="hybridMultilevel"/>
    <w:tmpl w:val="D020F972"/>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B446B7E"/>
    <w:multiLevelType w:val="multilevel"/>
    <w:tmpl w:val="A99A1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ascii="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2B5082"/>
    <w:multiLevelType w:val="multilevel"/>
    <w:tmpl w:val="98C06550"/>
    <w:lvl w:ilvl="0">
      <w:numFmt w:val="bullet"/>
      <w:lvlText w:val="-"/>
      <w:lvlJc w:val="left"/>
      <w:pPr>
        <w:tabs>
          <w:tab w:val="num" w:pos="360"/>
        </w:tabs>
        <w:ind w:left="360" w:hanging="360"/>
      </w:pPr>
      <w:rPr>
        <w:rFonts w:ascii="Times New Roman" w:eastAsiaTheme="minorHAnsi" w:hAnsi="Times New Roman" w:cs="Times New Roman" w:hint="default"/>
        <w:sz w:val="28"/>
        <w:szCs w:val="28"/>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0EEA4950"/>
    <w:multiLevelType w:val="multilevel"/>
    <w:tmpl w:val="9CC60898"/>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ascii="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BE1850"/>
    <w:multiLevelType w:val="multilevel"/>
    <w:tmpl w:val="CAAA957C"/>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0D73720"/>
    <w:multiLevelType w:val="hybridMultilevel"/>
    <w:tmpl w:val="BF8A9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39C76B9"/>
    <w:multiLevelType w:val="multilevel"/>
    <w:tmpl w:val="B4386318"/>
    <w:lvl w:ilvl="0">
      <w:start w:val="1"/>
      <w:numFmt w:val="decimal"/>
      <w:lvlText w:val="%1."/>
      <w:lvlJc w:val="left"/>
      <w:pPr>
        <w:tabs>
          <w:tab w:val="num" w:pos="-5040"/>
        </w:tabs>
        <w:ind w:left="-5040" w:hanging="360"/>
      </w:pPr>
    </w:lvl>
    <w:lvl w:ilvl="1">
      <w:start w:val="1"/>
      <w:numFmt w:val="decimal"/>
      <w:lvlText w:val="%2."/>
      <w:lvlJc w:val="left"/>
      <w:pPr>
        <w:tabs>
          <w:tab w:val="num" w:pos="-4320"/>
        </w:tabs>
        <w:ind w:left="-4320" w:hanging="360"/>
      </w:pPr>
    </w:lvl>
    <w:lvl w:ilvl="2">
      <w:start w:val="1"/>
      <w:numFmt w:val="decimal"/>
      <w:lvlText w:val="%3."/>
      <w:lvlJc w:val="left"/>
      <w:pPr>
        <w:tabs>
          <w:tab w:val="num" w:pos="-3600"/>
        </w:tabs>
        <w:ind w:left="-3600" w:hanging="360"/>
      </w:pPr>
      <w:rPr>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1440"/>
        </w:tabs>
        <w:ind w:left="-1440" w:hanging="360"/>
      </w:pPr>
    </w:lvl>
    <w:lvl w:ilvl="6" w:tentative="1">
      <w:start w:val="1"/>
      <w:numFmt w:val="decimal"/>
      <w:lvlText w:val="%7."/>
      <w:lvlJc w:val="left"/>
      <w:pPr>
        <w:tabs>
          <w:tab w:val="num" w:pos="-720"/>
        </w:tabs>
        <w:ind w:left="-720" w:hanging="360"/>
      </w:pPr>
    </w:lvl>
    <w:lvl w:ilvl="7" w:tentative="1">
      <w:start w:val="1"/>
      <w:numFmt w:val="decimal"/>
      <w:lvlText w:val="%8."/>
      <w:lvlJc w:val="left"/>
      <w:pPr>
        <w:tabs>
          <w:tab w:val="num" w:pos="0"/>
        </w:tabs>
        <w:ind w:left="0" w:hanging="360"/>
      </w:pPr>
    </w:lvl>
    <w:lvl w:ilvl="8" w:tentative="1">
      <w:start w:val="1"/>
      <w:numFmt w:val="decimal"/>
      <w:lvlText w:val="%9."/>
      <w:lvlJc w:val="left"/>
      <w:pPr>
        <w:tabs>
          <w:tab w:val="num" w:pos="720"/>
        </w:tabs>
        <w:ind w:left="720" w:hanging="360"/>
      </w:pPr>
    </w:lvl>
  </w:abstractNum>
  <w:abstractNum w:abstractNumId="25" w15:restartNumberingAfterBreak="0">
    <w:nsid w:val="13AB457A"/>
    <w:multiLevelType w:val="multilevel"/>
    <w:tmpl w:val="41DC1C86"/>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6C71449"/>
    <w:multiLevelType w:val="multilevel"/>
    <w:tmpl w:val="E2CA1E58"/>
    <w:lvl w:ilvl="0">
      <w:start w:val="1"/>
      <w:numFmt w:val="decimal"/>
      <w:lvlText w:val="%1."/>
      <w:lvlJc w:val="left"/>
      <w:pPr>
        <w:ind w:left="108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7" w15:restartNumberingAfterBreak="0">
    <w:nsid w:val="17067F1A"/>
    <w:multiLevelType w:val="hybridMultilevel"/>
    <w:tmpl w:val="A9E429E0"/>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72C2C07"/>
    <w:multiLevelType w:val="hybridMultilevel"/>
    <w:tmpl w:val="9664F4A0"/>
    <w:lvl w:ilvl="0" w:tplc="3B84A3C4">
      <w:numFmt w:val="bullet"/>
      <w:lvlText w:val="-"/>
      <w:lvlJc w:val="left"/>
      <w:pPr>
        <w:ind w:left="360" w:hanging="360"/>
      </w:pPr>
      <w:rPr>
        <w:rFonts w:ascii="Arial" w:eastAsiaTheme="minorHAnsi"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77E6CA4"/>
    <w:multiLevelType w:val="multilevel"/>
    <w:tmpl w:val="1E18BFF6"/>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180823F7"/>
    <w:multiLevelType w:val="multilevel"/>
    <w:tmpl w:val="E182F8A8"/>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18B047D5"/>
    <w:multiLevelType w:val="multilevel"/>
    <w:tmpl w:val="57024F86"/>
    <w:lvl w:ilvl="0">
      <w:start w:val="1"/>
      <w:numFmt w:val="decimal"/>
      <w:lvlText w:val="%1."/>
      <w:lvlJc w:val="left"/>
      <w:pPr>
        <w:tabs>
          <w:tab w:val="num" w:pos="1080"/>
        </w:tabs>
        <w:ind w:left="1080" w:hanging="360"/>
      </w:pPr>
      <w:rPr>
        <w:rFonts w:hint="default"/>
        <w:sz w:val="28"/>
        <w:szCs w:val="28"/>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19F50ABF"/>
    <w:multiLevelType w:val="hybridMultilevel"/>
    <w:tmpl w:val="C3287238"/>
    <w:lvl w:ilvl="0" w:tplc="C4300974">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BB34C4D"/>
    <w:multiLevelType w:val="multilevel"/>
    <w:tmpl w:val="28C42FBA"/>
    <w:lvl w:ilvl="0">
      <w:start w:val="1"/>
      <w:numFmt w:val="decimal"/>
      <w:lvlText w:val="%1."/>
      <w:lvlJc w:val="left"/>
      <w:pPr>
        <w:tabs>
          <w:tab w:val="num" w:pos="-720"/>
        </w:tabs>
        <w:ind w:left="-720" w:hanging="360"/>
      </w:pPr>
      <w:rPr>
        <w:b w:val="0"/>
      </w:rPr>
    </w:lvl>
    <w:lvl w:ilvl="1">
      <w:start w:val="1"/>
      <w:numFmt w:val="decimal"/>
      <w:lvlText w:val="%2."/>
      <w:lvlJc w:val="left"/>
      <w:pPr>
        <w:tabs>
          <w:tab w:val="num" w:pos="0"/>
        </w:tabs>
        <w:ind w:left="0" w:hanging="360"/>
      </w:pPr>
    </w:lvl>
    <w:lvl w:ilvl="2">
      <w:start w:val="1"/>
      <w:numFmt w:val="decimal"/>
      <w:lvlText w:val="%3."/>
      <w:lvlJc w:val="left"/>
      <w:pPr>
        <w:tabs>
          <w:tab w:val="num" w:pos="720"/>
        </w:tabs>
        <w:ind w:left="720" w:hanging="360"/>
      </w:pPr>
    </w:lvl>
    <w:lvl w:ilvl="3">
      <w:start w:val="1"/>
      <w:numFmt w:val="decimal"/>
      <w:lvlText w:val="%4."/>
      <w:lvlJc w:val="left"/>
      <w:pPr>
        <w:tabs>
          <w:tab w:val="num" w:pos="1440"/>
        </w:tabs>
        <w:ind w:left="144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2880"/>
        </w:tabs>
        <w:ind w:left="2880" w:hanging="360"/>
      </w:pPr>
    </w:lvl>
    <w:lvl w:ilvl="6" w:tentative="1">
      <w:start w:val="1"/>
      <w:numFmt w:val="decimal"/>
      <w:lvlText w:val="%7."/>
      <w:lvlJc w:val="left"/>
      <w:pPr>
        <w:tabs>
          <w:tab w:val="num" w:pos="3600"/>
        </w:tabs>
        <w:ind w:left="3600" w:hanging="360"/>
      </w:pPr>
    </w:lvl>
    <w:lvl w:ilvl="7" w:tentative="1">
      <w:start w:val="1"/>
      <w:numFmt w:val="decimal"/>
      <w:lvlText w:val="%8."/>
      <w:lvlJc w:val="left"/>
      <w:pPr>
        <w:tabs>
          <w:tab w:val="num" w:pos="4320"/>
        </w:tabs>
        <w:ind w:left="4320" w:hanging="360"/>
      </w:pPr>
    </w:lvl>
    <w:lvl w:ilvl="8" w:tentative="1">
      <w:start w:val="1"/>
      <w:numFmt w:val="decimal"/>
      <w:lvlText w:val="%9."/>
      <w:lvlJc w:val="left"/>
      <w:pPr>
        <w:tabs>
          <w:tab w:val="num" w:pos="5040"/>
        </w:tabs>
        <w:ind w:left="5040" w:hanging="360"/>
      </w:pPr>
    </w:lvl>
  </w:abstractNum>
  <w:abstractNum w:abstractNumId="34" w15:restartNumberingAfterBreak="0">
    <w:nsid w:val="1CFA6AFD"/>
    <w:multiLevelType w:val="hybridMultilevel"/>
    <w:tmpl w:val="914EC62C"/>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E0738C2"/>
    <w:multiLevelType w:val="multilevel"/>
    <w:tmpl w:val="54524E08"/>
    <w:lvl w:ilvl="0">
      <w:start w:val="1"/>
      <w:numFmt w:val="decimal"/>
      <w:lvlText w:val="%1."/>
      <w:lvlJc w:val="left"/>
      <w:pPr>
        <w:tabs>
          <w:tab w:val="num" w:pos="-3330"/>
        </w:tabs>
        <w:ind w:left="-3330" w:hanging="360"/>
      </w:pPr>
    </w:lvl>
    <w:lvl w:ilvl="1" w:tentative="1">
      <w:start w:val="1"/>
      <w:numFmt w:val="decimal"/>
      <w:lvlText w:val="%2."/>
      <w:lvlJc w:val="left"/>
      <w:pPr>
        <w:tabs>
          <w:tab w:val="num" w:pos="-2610"/>
        </w:tabs>
        <w:ind w:left="-261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1170"/>
        </w:tabs>
        <w:ind w:left="-1170" w:hanging="360"/>
      </w:pPr>
    </w:lvl>
    <w:lvl w:ilvl="4" w:tentative="1">
      <w:start w:val="1"/>
      <w:numFmt w:val="decimal"/>
      <w:lvlText w:val="%5."/>
      <w:lvlJc w:val="left"/>
      <w:pPr>
        <w:tabs>
          <w:tab w:val="num" w:pos="-450"/>
        </w:tabs>
        <w:ind w:left="-450" w:hanging="360"/>
      </w:pPr>
    </w:lvl>
    <w:lvl w:ilvl="5" w:tentative="1">
      <w:start w:val="1"/>
      <w:numFmt w:val="decimal"/>
      <w:lvlText w:val="%6."/>
      <w:lvlJc w:val="left"/>
      <w:pPr>
        <w:tabs>
          <w:tab w:val="num" w:pos="270"/>
        </w:tabs>
        <w:ind w:left="270" w:hanging="360"/>
      </w:pPr>
    </w:lvl>
    <w:lvl w:ilvl="6" w:tentative="1">
      <w:start w:val="1"/>
      <w:numFmt w:val="decimal"/>
      <w:lvlText w:val="%7."/>
      <w:lvlJc w:val="left"/>
      <w:pPr>
        <w:tabs>
          <w:tab w:val="num" w:pos="990"/>
        </w:tabs>
        <w:ind w:left="990" w:hanging="360"/>
      </w:pPr>
    </w:lvl>
    <w:lvl w:ilvl="7" w:tentative="1">
      <w:start w:val="1"/>
      <w:numFmt w:val="decimal"/>
      <w:lvlText w:val="%8."/>
      <w:lvlJc w:val="left"/>
      <w:pPr>
        <w:tabs>
          <w:tab w:val="num" w:pos="1710"/>
        </w:tabs>
        <w:ind w:left="1710" w:hanging="360"/>
      </w:pPr>
    </w:lvl>
    <w:lvl w:ilvl="8" w:tentative="1">
      <w:start w:val="1"/>
      <w:numFmt w:val="decimal"/>
      <w:lvlText w:val="%9."/>
      <w:lvlJc w:val="left"/>
      <w:pPr>
        <w:tabs>
          <w:tab w:val="num" w:pos="2430"/>
        </w:tabs>
        <w:ind w:left="2430" w:hanging="360"/>
      </w:pPr>
    </w:lvl>
  </w:abstractNum>
  <w:abstractNum w:abstractNumId="36" w15:restartNumberingAfterBreak="0">
    <w:nsid w:val="1FFF3672"/>
    <w:multiLevelType w:val="multilevel"/>
    <w:tmpl w:val="F944331A"/>
    <w:lvl w:ilvl="0">
      <w:numFmt w:val="bullet"/>
      <w:lvlText w:val="-"/>
      <w:lvlJc w:val="left"/>
      <w:pPr>
        <w:tabs>
          <w:tab w:val="num" w:pos="360"/>
        </w:tabs>
        <w:ind w:left="360" w:hanging="360"/>
      </w:pPr>
      <w:rPr>
        <w:rFonts w:ascii="Times New Roman" w:eastAsiaTheme="minorHAnsi" w:hAnsi="Times New Roman" w:cs="Times New Roman" w:hint="default"/>
        <w:sz w:val="28"/>
        <w:szCs w:val="28"/>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0546D1F"/>
    <w:multiLevelType w:val="multilevel"/>
    <w:tmpl w:val="FDF41904"/>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2201265B"/>
    <w:multiLevelType w:val="multilevel"/>
    <w:tmpl w:val="42AE87F4"/>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D20842"/>
    <w:multiLevelType w:val="multilevel"/>
    <w:tmpl w:val="0CC41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B15410"/>
    <w:multiLevelType w:val="multilevel"/>
    <w:tmpl w:val="7D2459D2"/>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250E371A"/>
    <w:multiLevelType w:val="multilevel"/>
    <w:tmpl w:val="49AA79F2"/>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25404734"/>
    <w:multiLevelType w:val="multilevel"/>
    <w:tmpl w:val="D28A778A"/>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26387BBD"/>
    <w:multiLevelType w:val="hybridMultilevel"/>
    <w:tmpl w:val="5C06B5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6605C1E"/>
    <w:multiLevelType w:val="hybridMultilevel"/>
    <w:tmpl w:val="00109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76F0574"/>
    <w:multiLevelType w:val="multilevel"/>
    <w:tmpl w:val="BAEC5FA4"/>
    <w:lvl w:ilvl="0">
      <w:start w:val="2"/>
      <w:numFmt w:val="decimal"/>
      <w:lvlText w:val="%1."/>
      <w:lvlJc w:val="left"/>
      <w:pPr>
        <w:ind w:left="675" w:hanging="675"/>
      </w:pPr>
      <w:rPr>
        <w:rFonts w:hint="default"/>
      </w:rPr>
    </w:lvl>
    <w:lvl w:ilvl="1">
      <w:start w:val="4"/>
      <w:numFmt w:val="decimal"/>
      <w:lvlText w:val="%1.%2."/>
      <w:lvlJc w:val="left"/>
      <w:pPr>
        <w:ind w:left="1500" w:hanging="720"/>
      </w:pPr>
      <w:rPr>
        <w:rFonts w:hint="default"/>
      </w:rPr>
    </w:lvl>
    <w:lvl w:ilvl="2">
      <w:start w:val="2"/>
      <w:numFmt w:val="decimal"/>
      <w:lvlText w:val="%1.%2.%3."/>
      <w:lvlJc w:val="left"/>
      <w:pPr>
        <w:ind w:left="2280" w:hanging="720"/>
      </w:pPr>
      <w:rPr>
        <w:rFonts w:hint="default"/>
      </w:rPr>
    </w:lvl>
    <w:lvl w:ilvl="3">
      <w:start w:val="1"/>
      <w:numFmt w:val="decimal"/>
      <w:pStyle w:val="Heading4"/>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46" w15:restartNumberingAfterBreak="0">
    <w:nsid w:val="27732F0D"/>
    <w:multiLevelType w:val="multilevel"/>
    <w:tmpl w:val="505E8DB8"/>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8E3972"/>
    <w:multiLevelType w:val="multilevel"/>
    <w:tmpl w:val="2C8ED306"/>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2AB17825"/>
    <w:multiLevelType w:val="multilevel"/>
    <w:tmpl w:val="C624D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B115968"/>
    <w:multiLevelType w:val="multilevel"/>
    <w:tmpl w:val="590C7314"/>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731278"/>
    <w:multiLevelType w:val="multilevel"/>
    <w:tmpl w:val="8C6C7EB4"/>
    <w:lvl w:ilvl="0">
      <w:start w:val="1"/>
      <w:numFmt w:val="lowerLetter"/>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2C056F70"/>
    <w:multiLevelType w:val="multilevel"/>
    <w:tmpl w:val="E5DE2048"/>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753794"/>
    <w:multiLevelType w:val="multilevel"/>
    <w:tmpl w:val="F282F854"/>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46056D"/>
    <w:multiLevelType w:val="multilevel"/>
    <w:tmpl w:val="A53455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1F091C"/>
    <w:multiLevelType w:val="multilevel"/>
    <w:tmpl w:val="51C69A1C"/>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2F9638C1"/>
    <w:multiLevelType w:val="multilevel"/>
    <w:tmpl w:val="17988FE0"/>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30E21A6E"/>
    <w:multiLevelType w:val="multilevel"/>
    <w:tmpl w:val="2A6A8198"/>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0EE46C1"/>
    <w:multiLevelType w:val="hybridMultilevel"/>
    <w:tmpl w:val="22821932"/>
    <w:lvl w:ilvl="0" w:tplc="84540834">
      <w:start w:val="1"/>
      <w:numFmt w:val="decimal"/>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415900"/>
    <w:multiLevelType w:val="hybridMultilevel"/>
    <w:tmpl w:val="4208801C"/>
    <w:lvl w:ilvl="0" w:tplc="3B84A3C4">
      <w:numFmt w:val="bullet"/>
      <w:lvlText w:val="-"/>
      <w:lvlJc w:val="left"/>
      <w:pPr>
        <w:ind w:left="360" w:hanging="360"/>
      </w:pPr>
      <w:rPr>
        <w:rFonts w:ascii="Arial" w:eastAsiaTheme="minorHAnsi"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14C6109"/>
    <w:multiLevelType w:val="hybridMultilevel"/>
    <w:tmpl w:val="B9EABF7A"/>
    <w:lvl w:ilvl="0" w:tplc="3B84A3C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14D157A"/>
    <w:multiLevelType w:val="multilevel"/>
    <w:tmpl w:val="6062096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1" w15:restartNumberingAfterBreak="0">
    <w:nsid w:val="319A1D88"/>
    <w:multiLevelType w:val="hybridMultilevel"/>
    <w:tmpl w:val="EC980AF4"/>
    <w:lvl w:ilvl="0" w:tplc="1F22C5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2FD50BD"/>
    <w:multiLevelType w:val="multilevel"/>
    <w:tmpl w:val="574C7708"/>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102DEE"/>
    <w:multiLevelType w:val="multilevel"/>
    <w:tmpl w:val="7F2E8E60"/>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E22AC7"/>
    <w:multiLevelType w:val="hybridMultilevel"/>
    <w:tmpl w:val="97F632A2"/>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45A2D17"/>
    <w:multiLevelType w:val="multilevel"/>
    <w:tmpl w:val="2912131E"/>
    <w:lvl w:ilvl="0">
      <w:numFmt w:val="bullet"/>
      <w:lvlText w:val="-"/>
      <w:lvlJc w:val="left"/>
      <w:pPr>
        <w:tabs>
          <w:tab w:val="num" w:pos="360"/>
        </w:tabs>
        <w:ind w:left="36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37032645"/>
    <w:multiLevelType w:val="multilevel"/>
    <w:tmpl w:val="CCAA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2F4585"/>
    <w:multiLevelType w:val="multilevel"/>
    <w:tmpl w:val="8CF664D2"/>
    <w:lvl w:ilvl="0">
      <w:start w:val="1"/>
      <w:numFmt w:val="decimal"/>
      <w:lvlText w:val="%1."/>
      <w:lvlJc w:val="left"/>
      <w:pPr>
        <w:tabs>
          <w:tab w:val="num" w:pos="-1170"/>
        </w:tabs>
        <w:ind w:left="-1170" w:hanging="360"/>
      </w:pPr>
    </w:lvl>
    <w:lvl w:ilvl="1" w:tentative="1">
      <w:start w:val="1"/>
      <w:numFmt w:val="decimal"/>
      <w:lvlText w:val="%2."/>
      <w:lvlJc w:val="left"/>
      <w:pPr>
        <w:tabs>
          <w:tab w:val="num" w:pos="-450"/>
        </w:tabs>
        <w:ind w:left="-450" w:hanging="360"/>
      </w:pPr>
    </w:lvl>
    <w:lvl w:ilvl="2" w:tentative="1">
      <w:start w:val="1"/>
      <w:numFmt w:val="decimal"/>
      <w:lvlText w:val="%3."/>
      <w:lvlJc w:val="left"/>
      <w:pPr>
        <w:tabs>
          <w:tab w:val="num" w:pos="270"/>
        </w:tabs>
        <w:ind w:left="270" w:hanging="360"/>
      </w:pPr>
    </w:lvl>
    <w:lvl w:ilvl="3" w:tentative="1">
      <w:start w:val="1"/>
      <w:numFmt w:val="decimal"/>
      <w:lvlText w:val="%4."/>
      <w:lvlJc w:val="left"/>
      <w:pPr>
        <w:tabs>
          <w:tab w:val="num" w:pos="990"/>
        </w:tabs>
        <w:ind w:left="990" w:hanging="360"/>
      </w:pPr>
    </w:lvl>
    <w:lvl w:ilvl="4" w:tentative="1">
      <w:start w:val="1"/>
      <w:numFmt w:val="decimal"/>
      <w:lvlText w:val="%5."/>
      <w:lvlJc w:val="left"/>
      <w:pPr>
        <w:tabs>
          <w:tab w:val="num" w:pos="1710"/>
        </w:tabs>
        <w:ind w:left="1710" w:hanging="360"/>
      </w:pPr>
    </w:lvl>
    <w:lvl w:ilvl="5" w:tentative="1">
      <w:start w:val="1"/>
      <w:numFmt w:val="decimal"/>
      <w:lvlText w:val="%6."/>
      <w:lvlJc w:val="left"/>
      <w:pPr>
        <w:tabs>
          <w:tab w:val="num" w:pos="2430"/>
        </w:tabs>
        <w:ind w:left="2430" w:hanging="360"/>
      </w:pPr>
    </w:lvl>
    <w:lvl w:ilvl="6" w:tentative="1">
      <w:start w:val="1"/>
      <w:numFmt w:val="decimal"/>
      <w:lvlText w:val="%7."/>
      <w:lvlJc w:val="left"/>
      <w:pPr>
        <w:tabs>
          <w:tab w:val="num" w:pos="3150"/>
        </w:tabs>
        <w:ind w:left="3150" w:hanging="360"/>
      </w:pPr>
    </w:lvl>
    <w:lvl w:ilvl="7" w:tentative="1">
      <w:start w:val="1"/>
      <w:numFmt w:val="decimal"/>
      <w:lvlText w:val="%8."/>
      <w:lvlJc w:val="left"/>
      <w:pPr>
        <w:tabs>
          <w:tab w:val="num" w:pos="3870"/>
        </w:tabs>
        <w:ind w:left="3870" w:hanging="360"/>
      </w:pPr>
    </w:lvl>
    <w:lvl w:ilvl="8" w:tentative="1">
      <w:start w:val="1"/>
      <w:numFmt w:val="decimal"/>
      <w:lvlText w:val="%9."/>
      <w:lvlJc w:val="left"/>
      <w:pPr>
        <w:tabs>
          <w:tab w:val="num" w:pos="4590"/>
        </w:tabs>
        <w:ind w:left="4590" w:hanging="360"/>
      </w:pPr>
    </w:lvl>
  </w:abstractNum>
  <w:abstractNum w:abstractNumId="68" w15:restartNumberingAfterBreak="0">
    <w:nsid w:val="39925A9B"/>
    <w:multiLevelType w:val="hybridMultilevel"/>
    <w:tmpl w:val="6B761C10"/>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9EE14AE"/>
    <w:multiLevelType w:val="multilevel"/>
    <w:tmpl w:val="7B62E352"/>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88202B"/>
    <w:multiLevelType w:val="multilevel"/>
    <w:tmpl w:val="6F741248"/>
    <w:lvl w:ilvl="0">
      <w:numFmt w:val="bullet"/>
      <w:lvlText w:val="+"/>
      <w:lvlJc w:val="left"/>
      <w:pPr>
        <w:tabs>
          <w:tab w:val="num" w:pos="360"/>
        </w:tabs>
        <w:ind w:left="360" w:hanging="360"/>
      </w:pPr>
      <w:rPr>
        <w:rFonts w:ascii="Calibri" w:eastAsiaTheme="minorHAnsi" w:hAnsi="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3D5E0572"/>
    <w:multiLevelType w:val="multilevel"/>
    <w:tmpl w:val="17BA8F6C"/>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9B2766"/>
    <w:multiLevelType w:val="hybridMultilevel"/>
    <w:tmpl w:val="47A61144"/>
    <w:lvl w:ilvl="0" w:tplc="3B84A3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E174ABC"/>
    <w:multiLevelType w:val="hybridMultilevel"/>
    <w:tmpl w:val="B16AE112"/>
    <w:lvl w:ilvl="0" w:tplc="C4300974">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E6438C3"/>
    <w:multiLevelType w:val="multilevel"/>
    <w:tmpl w:val="7206D5AC"/>
    <w:lvl w:ilvl="0">
      <w:start w:val="1"/>
      <w:numFmt w:val="decimal"/>
      <w:lvlText w:val="%1."/>
      <w:lvlJc w:val="center"/>
      <w:pPr>
        <w:ind w:left="1080" w:hanging="360"/>
      </w:pPr>
      <w:rPr>
        <w:rFonts w:hint="default"/>
      </w:rPr>
    </w:lvl>
    <w:lvl w:ilvl="1">
      <w:start w:val="4"/>
      <w:numFmt w:val="decimal"/>
      <w:isLgl/>
      <w:lvlText w:val="%1.%2"/>
      <w:lvlJc w:val="left"/>
      <w:pPr>
        <w:ind w:left="1080" w:hanging="360"/>
      </w:pPr>
      <w:rPr>
        <w:rFonts w:hint="default"/>
      </w:rPr>
    </w:lvl>
    <w:lvl w:ilvl="2">
      <w:start w:val="1"/>
      <w:numFmt w:val="decimal"/>
      <w:pStyle w:val="Heading3"/>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5" w15:restartNumberingAfterBreak="0">
    <w:nsid w:val="3EDC49DE"/>
    <w:multiLevelType w:val="multilevel"/>
    <w:tmpl w:val="4156038C"/>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325F51"/>
    <w:multiLevelType w:val="multilevel"/>
    <w:tmpl w:val="D7BC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B86AD9"/>
    <w:multiLevelType w:val="multilevel"/>
    <w:tmpl w:val="862E26F4"/>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420E61AA"/>
    <w:multiLevelType w:val="multilevel"/>
    <w:tmpl w:val="1DCA3538"/>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ascii="Times New Roman" w:hAnsi="Times New Roman" w:cs="Times New Roman"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44511779"/>
    <w:multiLevelType w:val="multilevel"/>
    <w:tmpl w:val="5B8C8B4A"/>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5E090F"/>
    <w:multiLevelType w:val="hybridMultilevel"/>
    <w:tmpl w:val="834C659A"/>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4F76BAD"/>
    <w:multiLevelType w:val="multilevel"/>
    <w:tmpl w:val="406829EA"/>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7F5BC0"/>
    <w:multiLevelType w:val="multilevel"/>
    <w:tmpl w:val="36B295B6"/>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46FE3E2D"/>
    <w:multiLevelType w:val="multilevel"/>
    <w:tmpl w:val="2F0E8C34"/>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479E02C7"/>
    <w:multiLevelType w:val="singleLevel"/>
    <w:tmpl w:val="479E02C7"/>
    <w:lvl w:ilvl="0">
      <w:start w:val="1"/>
      <w:numFmt w:val="bullet"/>
      <w:lvlText w:val=""/>
      <w:lvlJc w:val="left"/>
      <w:pPr>
        <w:tabs>
          <w:tab w:val="left" w:pos="840"/>
        </w:tabs>
        <w:ind w:left="840" w:hanging="420"/>
      </w:pPr>
      <w:rPr>
        <w:rFonts w:ascii="Wingdings" w:hAnsi="Wingdings" w:hint="default"/>
        <w:sz w:val="18"/>
        <w:szCs w:val="18"/>
      </w:rPr>
    </w:lvl>
  </w:abstractNum>
  <w:abstractNum w:abstractNumId="85" w15:restartNumberingAfterBreak="0">
    <w:nsid w:val="48680A2C"/>
    <w:multiLevelType w:val="multilevel"/>
    <w:tmpl w:val="DF86ACCA"/>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49237B34"/>
    <w:multiLevelType w:val="hybridMultilevel"/>
    <w:tmpl w:val="A872A1C0"/>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9B9033E"/>
    <w:multiLevelType w:val="hybridMultilevel"/>
    <w:tmpl w:val="1A5CAA86"/>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BBA6DAD"/>
    <w:multiLevelType w:val="multilevel"/>
    <w:tmpl w:val="A5EA716A"/>
    <w:lvl w:ilvl="0">
      <w:numFmt w:val="bullet"/>
      <w:lvlText w:val="+"/>
      <w:lvlJc w:val="left"/>
      <w:pPr>
        <w:tabs>
          <w:tab w:val="num" w:pos="1080"/>
        </w:tabs>
        <w:ind w:left="1080" w:hanging="360"/>
      </w:pPr>
      <w:rPr>
        <w:rFonts w:ascii="Calibri" w:eastAsiaTheme="minorHAnsi" w:hAnsi="Calibr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4BC0534E"/>
    <w:multiLevelType w:val="hybridMultilevel"/>
    <w:tmpl w:val="4088F824"/>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D4925DD"/>
    <w:multiLevelType w:val="multilevel"/>
    <w:tmpl w:val="896A2222"/>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933708"/>
    <w:multiLevelType w:val="hybridMultilevel"/>
    <w:tmpl w:val="E82A3E04"/>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E7935CB"/>
    <w:multiLevelType w:val="multilevel"/>
    <w:tmpl w:val="E0D86B3A"/>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4ECB1998"/>
    <w:multiLevelType w:val="multilevel"/>
    <w:tmpl w:val="F990AA0A"/>
    <w:lvl w:ilvl="0">
      <w:numFmt w:val="bullet"/>
      <w:lvlText w:val="-"/>
      <w:lvlJc w:val="left"/>
      <w:pPr>
        <w:tabs>
          <w:tab w:val="num" w:pos="360"/>
        </w:tabs>
        <w:ind w:left="36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57477E54"/>
    <w:multiLevelType w:val="multilevel"/>
    <w:tmpl w:val="6AF6EE24"/>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680C40"/>
    <w:multiLevelType w:val="multilevel"/>
    <w:tmpl w:val="669E55EC"/>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58D53A6D"/>
    <w:multiLevelType w:val="hybridMultilevel"/>
    <w:tmpl w:val="0EFA126E"/>
    <w:lvl w:ilvl="0" w:tplc="F1FAA154">
      <w:start w:val="1"/>
      <w:numFmt w:val="bullet"/>
      <w:lvlText w:val="-"/>
      <w:lvlJc w:val="left"/>
      <w:pPr>
        <w:ind w:left="1515" w:hanging="360"/>
      </w:pPr>
      <w:rPr>
        <w:rFonts w:ascii="Sylfaen" w:hAnsi="Sylfaen" w:hint="default"/>
      </w:rPr>
    </w:lvl>
    <w:lvl w:ilvl="1" w:tplc="4162C5CA">
      <w:numFmt w:val="bullet"/>
      <w:lvlText w:val="•"/>
      <w:lvlJc w:val="left"/>
      <w:pPr>
        <w:ind w:left="644" w:hanging="360"/>
      </w:pPr>
      <w:rPr>
        <w:rFonts w:ascii="Times New Roman" w:eastAsiaTheme="minorHAnsi" w:hAnsi="Times New Roman" w:cs="Times New Roman"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7" w15:restartNumberingAfterBreak="0">
    <w:nsid w:val="59A9042E"/>
    <w:multiLevelType w:val="multilevel"/>
    <w:tmpl w:val="0A40BD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B0F1B88"/>
    <w:multiLevelType w:val="hybridMultilevel"/>
    <w:tmpl w:val="B5CAB8C6"/>
    <w:lvl w:ilvl="0" w:tplc="84540834">
      <w:start w:val="1"/>
      <w:numFmt w:val="decimal"/>
      <w:lvlText w:val="%1."/>
      <w:lvlJc w:val="center"/>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9" w15:restartNumberingAfterBreak="0">
    <w:nsid w:val="5B3C5539"/>
    <w:multiLevelType w:val="multilevel"/>
    <w:tmpl w:val="6346E5C2"/>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564591"/>
    <w:multiLevelType w:val="multilevel"/>
    <w:tmpl w:val="FD6A55A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1" w15:restartNumberingAfterBreak="0">
    <w:nsid w:val="5C1D1BE5"/>
    <w:multiLevelType w:val="multilevel"/>
    <w:tmpl w:val="D31C5CF2"/>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5CE03463"/>
    <w:multiLevelType w:val="hybridMultilevel"/>
    <w:tmpl w:val="DB18EA8E"/>
    <w:lvl w:ilvl="0" w:tplc="C4300974">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5E4F354D"/>
    <w:multiLevelType w:val="multilevel"/>
    <w:tmpl w:val="E16EF354"/>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numFmt w:val="bullet"/>
      <w:lvlText w:val="+"/>
      <w:lvlJc w:val="left"/>
      <w:pPr>
        <w:tabs>
          <w:tab w:val="num" w:pos="1440"/>
        </w:tabs>
        <w:ind w:left="1440" w:hanging="360"/>
      </w:pPr>
      <w:rPr>
        <w:rFonts w:ascii="Calibri" w:eastAsiaTheme="minorHAns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E9839D7"/>
    <w:multiLevelType w:val="hybridMultilevel"/>
    <w:tmpl w:val="739EE3E8"/>
    <w:lvl w:ilvl="0" w:tplc="C4300974">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C74589"/>
    <w:multiLevelType w:val="multilevel"/>
    <w:tmpl w:val="AE9872D4"/>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F3413B4"/>
    <w:multiLevelType w:val="multilevel"/>
    <w:tmpl w:val="0C349966"/>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62A22500"/>
    <w:multiLevelType w:val="hybridMultilevel"/>
    <w:tmpl w:val="72C425C8"/>
    <w:lvl w:ilvl="0" w:tplc="65BAE55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2DB449D"/>
    <w:multiLevelType w:val="multilevel"/>
    <w:tmpl w:val="0FB4DDF4"/>
    <w:lvl w:ilvl="0">
      <w:numFmt w:val="bullet"/>
      <w:lvlText w:val="+"/>
      <w:lvlJc w:val="left"/>
      <w:pPr>
        <w:tabs>
          <w:tab w:val="num" w:pos="360"/>
        </w:tabs>
        <w:ind w:left="360" w:hanging="360"/>
      </w:pPr>
      <w:rPr>
        <w:rFonts w:ascii="Calibri" w:eastAsiaTheme="minorHAnsi" w:hAnsi="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63050439"/>
    <w:multiLevelType w:val="multilevel"/>
    <w:tmpl w:val="68249300"/>
    <w:lvl w:ilvl="0">
      <w:start w:val="1"/>
      <w:numFmt w:val="decimal"/>
      <w:lvlText w:val="%1."/>
      <w:lvlJc w:val="left"/>
      <w:pPr>
        <w:tabs>
          <w:tab w:val="num" w:pos="-2160"/>
        </w:tabs>
        <w:ind w:left="-21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720"/>
        </w:tabs>
        <w:ind w:left="-720" w:hanging="360"/>
      </w:pPr>
    </w:lvl>
    <w:lvl w:ilvl="3" w:tentative="1">
      <w:start w:val="1"/>
      <w:numFmt w:val="decimal"/>
      <w:lvlText w:val="%4."/>
      <w:lvlJc w:val="left"/>
      <w:pPr>
        <w:tabs>
          <w:tab w:val="num" w:pos="0"/>
        </w:tabs>
        <w:ind w:left="0" w:hanging="360"/>
      </w:pPr>
    </w:lvl>
    <w:lvl w:ilvl="4" w:tentative="1">
      <w:start w:val="1"/>
      <w:numFmt w:val="decimal"/>
      <w:lvlText w:val="%5."/>
      <w:lvlJc w:val="left"/>
      <w:pPr>
        <w:tabs>
          <w:tab w:val="num" w:pos="720"/>
        </w:tabs>
        <w:ind w:left="720" w:hanging="360"/>
      </w:pPr>
    </w:lvl>
    <w:lvl w:ilvl="5" w:tentative="1">
      <w:start w:val="1"/>
      <w:numFmt w:val="decimal"/>
      <w:lvlText w:val="%6."/>
      <w:lvlJc w:val="left"/>
      <w:pPr>
        <w:tabs>
          <w:tab w:val="num" w:pos="1440"/>
        </w:tabs>
        <w:ind w:left="1440" w:hanging="360"/>
      </w:pPr>
    </w:lvl>
    <w:lvl w:ilvl="6" w:tentative="1">
      <w:start w:val="1"/>
      <w:numFmt w:val="decimal"/>
      <w:lvlText w:val="%7."/>
      <w:lvlJc w:val="left"/>
      <w:pPr>
        <w:tabs>
          <w:tab w:val="num" w:pos="2160"/>
        </w:tabs>
        <w:ind w:left="2160" w:hanging="360"/>
      </w:pPr>
    </w:lvl>
    <w:lvl w:ilvl="7" w:tentative="1">
      <w:start w:val="1"/>
      <w:numFmt w:val="decimal"/>
      <w:lvlText w:val="%8."/>
      <w:lvlJc w:val="left"/>
      <w:pPr>
        <w:tabs>
          <w:tab w:val="num" w:pos="2880"/>
        </w:tabs>
        <w:ind w:left="2880" w:hanging="360"/>
      </w:pPr>
    </w:lvl>
    <w:lvl w:ilvl="8" w:tentative="1">
      <w:start w:val="1"/>
      <w:numFmt w:val="decimal"/>
      <w:lvlText w:val="%9."/>
      <w:lvlJc w:val="left"/>
      <w:pPr>
        <w:tabs>
          <w:tab w:val="num" w:pos="3600"/>
        </w:tabs>
        <w:ind w:left="3600" w:hanging="360"/>
      </w:pPr>
    </w:lvl>
  </w:abstractNum>
  <w:abstractNum w:abstractNumId="110" w15:restartNumberingAfterBreak="0">
    <w:nsid w:val="633819E1"/>
    <w:multiLevelType w:val="multilevel"/>
    <w:tmpl w:val="EABE1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3B85BBE"/>
    <w:multiLevelType w:val="multilevel"/>
    <w:tmpl w:val="B83A09B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2" w15:restartNumberingAfterBreak="0">
    <w:nsid w:val="67487028"/>
    <w:multiLevelType w:val="multilevel"/>
    <w:tmpl w:val="0450C456"/>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0"/>
        </w:tabs>
        <w:ind w:left="0" w:hanging="360"/>
      </w:pPr>
    </w:lvl>
    <w:lvl w:ilvl="2" w:tentative="1">
      <w:start w:val="1"/>
      <w:numFmt w:val="decimal"/>
      <w:lvlText w:val="%3."/>
      <w:lvlJc w:val="left"/>
      <w:pPr>
        <w:tabs>
          <w:tab w:val="num" w:pos="720"/>
        </w:tabs>
        <w:ind w:left="720" w:hanging="360"/>
      </w:pPr>
    </w:lvl>
    <w:lvl w:ilvl="3" w:tentative="1">
      <w:start w:val="1"/>
      <w:numFmt w:val="decimal"/>
      <w:lvlText w:val="%4."/>
      <w:lvlJc w:val="left"/>
      <w:pPr>
        <w:tabs>
          <w:tab w:val="num" w:pos="1440"/>
        </w:tabs>
        <w:ind w:left="144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2880"/>
        </w:tabs>
        <w:ind w:left="2880" w:hanging="360"/>
      </w:pPr>
    </w:lvl>
    <w:lvl w:ilvl="6" w:tentative="1">
      <w:start w:val="1"/>
      <w:numFmt w:val="decimal"/>
      <w:lvlText w:val="%7."/>
      <w:lvlJc w:val="left"/>
      <w:pPr>
        <w:tabs>
          <w:tab w:val="num" w:pos="3600"/>
        </w:tabs>
        <w:ind w:left="3600" w:hanging="360"/>
      </w:pPr>
    </w:lvl>
    <w:lvl w:ilvl="7" w:tentative="1">
      <w:start w:val="1"/>
      <w:numFmt w:val="decimal"/>
      <w:lvlText w:val="%8."/>
      <w:lvlJc w:val="left"/>
      <w:pPr>
        <w:tabs>
          <w:tab w:val="num" w:pos="4320"/>
        </w:tabs>
        <w:ind w:left="4320" w:hanging="360"/>
      </w:pPr>
    </w:lvl>
    <w:lvl w:ilvl="8" w:tentative="1">
      <w:start w:val="1"/>
      <w:numFmt w:val="decimal"/>
      <w:lvlText w:val="%9."/>
      <w:lvlJc w:val="left"/>
      <w:pPr>
        <w:tabs>
          <w:tab w:val="num" w:pos="5040"/>
        </w:tabs>
        <w:ind w:left="5040" w:hanging="360"/>
      </w:pPr>
    </w:lvl>
  </w:abstractNum>
  <w:abstractNum w:abstractNumId="113" w15:restartNumberingAfterBreak="0">
    <w:nsid w:val="67B4329E"/>
    <w:multiLevelType w:val="hybridMultilevel"/>
    <w:tmpl w:val="17A2215C"/>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A465704"/>
    <w:multiLevelType w:val="hybridMultilevel"/>
    <w:tmpl w:val="0E08B7D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6ACE3A3C"/>
    <w:multiLevelType w:val="multilevel"/>
    <w:tmpl w:val="A4FE416E"/>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6C996A1E"/>
    <w:multiLevelType w:val="multilevel"/>
    <w:tmpl w:val="99EED5F8"/>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BF190B"/>
    <w:multiLevelType w:val="multilevel"/>
    <w:tmpl w:val="C1768800"/>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591930"/>
    <w:multiLevelType w:val="hybridMultilevel"/>
    <w:tmpl w:val="01CA092A"/>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E9339CA"/>
    <w:multiLevelType w:val="multilevel"/>
    <w:tmpl w:val="7FAA1AAE"/>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6F085F80"/>
    <w:multiLevelType w:val="multilevel"/>
    <w:tmpl w:val="F8FA5994"/>
    <w:lvl w:ilvl="0">
      <w:start w:val="1"/>
      <w:numFmt w:val="decimal"/>
      <w:lvlText w:val="%1."/>
      <w:lvlJc w:val="left"/>
      <w:pPr>
        <w:ind w:left="1080" w:hanging="360"/>
      </w:pPr>
      <w:rPr>
        <w:b w:val="0"/>
      </w:rPr>
    </w:lvl>
    <w:lvl w:ilvl="1">
      <w:start w:val="2"/>
      <w:numFmt w:val="decimal"/>
      <w:isLgl/>
      <w:lvlText w:val="%1.%2."/>
      <w:lvlJc w:val="left"/>
      <w:pPr>
        <w:ind w:left="1570" w:hanging="850"/>
      </w:pPr>
      <w:rPr>
        <w:rFonts w:hint="default"/>
      </w:rPr>
    </w:lvl>
    <w:lvl w:ilvl="2">
      <w:start w:val="3"/>
      <w:numFmt w:val="decimal"/>
      <w:isLgl/>
      <w:lvlText w:val="%1.%2.%3."/>
      <w:lvlJc w:val="left"/>
      <w:pPr>
        <w:ind w:left="1570" w:hanging="85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1" w15:restartNumberingAfterBreak="0">
    <w:nsid w:val="6FEF7AAA"/>
    <w:multiLevelType w:val="multilevel"/>
    <w:tmpl w:val="3288D55A"/>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2" w15:restartNumberingAfterBreak="0">
    <w:nsid w:val="70B81D83"/>
    <w:multiLevelType w:val="hybridMultilevel"/>
    <w:tmpl w:val="E99A4020"/>
    <w:lvl w:ilvl="0" w:tplc="03D67050">
      <w:start w:val="1"/>
      <w:numFmt w:val="bullet"/>
      <w:lvlText w:val="-"/>
      <w:lvlJc w:val="left"/>
      <w:pPr>
        <w:ind w:left="720" w:hanging="360"/>
      </w:pPr>
      <w:rPr>
        <w:rFonts w:ascii="Times New Roman" w:hAnsi="Times New Roman" w:cs="Times New Roman"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3" w15:restartNumberingAfterBreak="0">
    <w:nsid w:val="716F73A3"/>
    <w:multiLevelType w:val="hybridMultilevel"/>
    <w:tmpl w:val="2FE4CC8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72074F4C"/>
    <w:multiLevelType w:val="hybridMultilevel"/>
    <w:tmpl w:val="C69009A0"/>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2AE4F24"/>
    <w:multiLevelType w:val="multilevel"/>
    <w:tmpl w:val="AA26DFD4"/>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73862E2A"/>
    <w:multiLevelType w:val="multilevel"/>
    <w:tmpl w:val="D2348B24"/>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3C471B7"/>
    <w:multiLevelType w:val="hybridMultilevel"/>
    <w:tmpl w:val="7BACD64E"/>
    <w:lvl w:ilvl="0" w:tplc="C4300974">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41B73EC"/>
    <w:multiLevelType w:val="multilevel"/>
    <w:tmpl w:val="F61052DE"/>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49F4E36"/>
    <w:multiLevelType w:val="multilevel"/>
    <w:tmpl w:val="72F221F2"/>
    <w:lvl w:ilvl="0">
      <w:numFmt w:val="bullet"/>
      <w:lvlText w:val="-"/>
      <w:lvlJc w:val="left"/>
      <w:pPr>
        <w:ind w:left="360" w:hanging="360"/>
      </w:pPr>
      <w:rPr>
        <w:rFonts w:ascii="Arial" w:eastAsiaTheme="minorHAnsi" w:hAnsi="Arial" w:cs="Arial" w:hint="default"/>
        <w:sz w:val="20"/>
      </w:rPr>
    </w:lvl>
    <w:lvl w:ilvl="1">
      <w:start w:val="1"/>
      <w:numFmt w:val="lowerLetter"/>
      <w:lvlText w:val="%2."/>
      <w:lvlJc w:val="left"/>
      <w:pPr>
        <w:ind w:left="1080" w:hanging="360"/>
      </w:pPr>
      <w:rPr>
        <w:rFonts w:hint="default"/>
        <w:sz w:val="20"/>
      </w:rPr>
    </w:lvl>
    <w:lvl w:ilvl="2" w:tentative="1">
      <w:start w:val="1"/>
      <w:numFmt w:val="lowerRoman"/>
      <w:lvlText w:val="%3."/>
      <w:lvlJc w:val="right"/>
      <w:pPr>
        <w:ind w:left="1800" w:hanging="180"/>
      </w:pPr>
      <w:rPr>
        <w:rFonts w:hint="default"/>
        <w:sz w:val="20"/>
      </w:rPr>
    </w:lvl>
    <w:lvl w:ilvl="3" w:tentative="1">
      <w:start w:val="1"/>
      <w:numFmt w:val="decimal"/>
      <w:lvlText w:val="%4."/>
      <w:lvlJc w:val="left"/>
      <w:pPr>
        <w:ind w:left="2520" w:hanging="360"/>
      </w:pPr>
      <w:rPr>
        <w:rFonts w:hint="default"/>
        <w:sz w:val="20"/>
      </w:rPr>
    </w:lvl>
    <w:lvl w:ilvl="4" w:tentative="1">
      <w:start w:val="1"/>
      <w:numFmt w:val="lowerLetter"/>
      <w:lvlText w:val="%5."/>
      <w:lvlJc w:val="left"/>
      <w:pPr>
        <w:ind w:left="3240" w:hanging="360"/>
      </w:pPr>
      <w:rPr>
        <w:rFonts w:hint="default"/>
        <w:sz w:val="20"/>
      </w:rPr>
    </w:lvl>
    <w:lvl w:ilvl="5" w:tentative="1">
      <w:start w:val="1"/>
      <w:numFmt w:val="lowerRoman"/>
      <w:lvlText w:val="%6."/>
      <w:lvlJc w:val="right"/>
      <w:pPr>
        <w:ind w:left="3960" w:hanging="180"/>
      </w:pPr>
      <w:rPr>
        <w:rFonts w:hint="default"/>
        <w:sz w:val="20"/>
      </w:rPr>
    </w:lvl>
    <w:lvl w:ilvl="6" w:tentative="1">
      <w:start w:val="1"/>
      <w:numFmt w:val="decimal"/>
      <w:lvlText w:val="%7."/>
      <w:lvlJc w:val="left"/>
      <w:pPr>
        <w:ind w:left="4680" w:hanging="360"/>
      </w:pPr>
      <w:rPr>
        <w:rFonts w:hint="default"/>
        <w:sz w:val="20"/>
      </w:rPr>
    </w:lvl>
    <w:lvl w:ilvl="7" w:tentative="1">
      <w:start w:val="1"/>
      <w:numFmt w:val="lowerLetter"/>
      <w:lvlText w:val="%8."/>
      <w:lvlJc w:val="left"/>
      <w:pPr>
        <w:ind w:left="5400" w:hanging="360"/>
      </w:pPr>
      <w:rPr>
        <w:rFonts w:hint="default"/>
        <w:sz w:val="20"/>
      </w:rPr>
    </w:lvl>
    <w:lvl w:ilvl="8" w:tentative="1">
      <w:start w:val="1"/>
      <w:numFmt w:val="lowerRoman"/>
      <w:lvlText w:val="%9."/>
      <w:lvlJc w:val="right"/>
      <w:pPr>
        <w:ind w:left="6120" w:hanging="180"/>
      </w:pPr>
      <w:rPr>
        <w:rFonts w:hint="default"/>
        <w:sz w:val="20"/>
      </w:rPr>
    </w:lvl>
  </w:abstractNum>
  <w:abstractNum w:abstractNumId="130" w15:restartNumberingAfterBreak="0">
    <w:nsid w:val="769C08B7"/>
    <w:multiLevelType w:val="hybridMultilevel"/>
    <w:tmpl w:val="201A029E"/>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6A4498F"/>
    <w:multiLevelType w:val="multilevel"/>
    <w:tmpl w:val="66C4C83E"/>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75B200B"/>
    <w:multiLevelType w:val="hybridMultilevel"/>
    <w:tmpl w:val="151C5602"/>
    <w:lvl w:ilvl="0" w:tplc="04090019">
      <w:start w:val="1"/>
      <w:numFmt w:val="lowerLetter"/>
      <w:lvlText w:val="%1."/>
      <w:lvlJc w:val="left"/>
      <w:pPr>
        <w:ind w:left="1211" w:hanging="360"/>
      </w:p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3" w15:restartNumberingAfterBreak="0">
    <w:nsid w:val="77780D4A"/>
    <w:multiLevelType w:val="multilevel"/>
    <w:tmpl w:val="AA4225F8"/>
    <w:lvl w:ilvl="0">
      <w:numFmt w:val="bullet"/>
      <w:lvlText w:val="-"/>
      <w:lvlJc w:val="left"/>
      <w:pPr>
        <w:tabs>
          <w:tab w:val="num" w:pos="360"/>
        </w:tabs>
        <w:ind w:left="360" w:hanging="360"/>
      </w:pPr>
      <w:rPr>
        <w:rFonts w:ascii="Times New Roman" w:eastAsiaTheme="minorHAnsi" w:hAnsi="Times New Roman" w:cs="Times New Roman" w:hint="default"/>
        <w:sz w:val="28"/>
        <w:szCs w:val="28"/>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4" w15:restartNumberingAfterBreak="0">
    <w:nsid w:val="77FF479B"/>
    <w:multiLevelType w:val="hybridMultilevel"/>
    <w:tmpl w:val="9ED25C0E"/>
    <w:lvl w:ilvl="0" w:tplc="3B84A3C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81338F9"/>
    <w:multiLevelType w:val="multilevel"/>
    <w:tmpl w:val="E6F60AEA"/>
    <w:lvl w:ilvl="0">
      <w:numFmt w:val="bullet"/>
      <w:lvlText w:val="-"/>
      <w:lvlJc w:val="left"/>
      <w:pPr>
        <w:tabs>
          <w:tab w:val="num" w:pos="360"/>
        </w:tabs>
        <w:ind w:left="360" w:hanging="360"/>
      </w:pPr>
      <w:rPr>
        <w:rFonts w:ascii="Times New Roman" w:eastAsiaTheme="minorHAnsi" w:hAnsi="Times New Roman" w:cs="Times New Roman" w:hint="default"/>
        <w:sz w:val="28"/>
        <w:szCs w:val="28"/>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783F5CEE"/>
    <w:multiLevelType w:val="multilevel"/>
    <w:tmpl w:val="AF12B5A2"/>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1F6927"/>
    <w:multiLevelType w:val="multilevel"/>
    <w:tmpl w:val="978A17D8"/>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2F3C76"/>
    <w:multiLevelType w:val="multilevel"/>
    <w:tmpl w:val="01D4628E"/>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numFmt w:val="bullet"/>
      <w:lvlText w:val="+"/>
      <w:lvlJc w:val="left"/>
      <w:pPr>
        <w:tabs>
          <w:tab w:val="num" w:pos="1440"/>
        </w:tabs>
        <w:ind w:left="1440" w:hanging="360"/>
      </w:pPr>
      <w:rPr>
        <w:rFonts w:ascii="Calibri" w:eastAsiaTheme="minorHAns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CF3286"/>
    <w:multiLevelType w:val="multilevel"/>
    <w:tmpl w:val="127C812C"/>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7BA83AB9"/>
    <w:multiLevelType w:val="hybridMultilevel"/>
    <w:tmpl w:val="39FE1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7BB105E6"/>
    <w:multiLevelType w:val="multilevel"/>
    <w:tmpl w:val="03BC7DD4"/>
    <w:lvl w:ilvl="0">
      <w:numFmt w:val="bullet"/>
      <w:lvlText w:val="+"/>
      <w:lvlJc w:val="left"/>
      <w:pPr>
        <w:tabs>
          <w:tab w:val="num" w:pos="720"/>
        </w:tabs>
        <w:ind w:left="720" w:hanging="360"/>
      </w:pPr>
      <w:rPr>
        <w:rFonts w:ascii="Calibri" w:eastAsiaTheme="minorHAnsi" w:hAnsi="Calibri" w:hint="default"/>
        <w:sz w:val="20"/>
      </w:rPr>
    </w:lvl>
    <w:lvl w:ilvl="1">
      <w:numFmt w:val="bullet"/>
      <w:lvlText w:val="+"/>
      <w:lvlJc w:val="left"/>
      <w:pPr>
        <w:tabs>
          <w:tab w:val="num" w:pos="1440"/>
        </w:tabs>
        <w:ind w:left="1440" w:hanging="360"/>
      </w:pPr>
      <w:rPr>
        <w:rFonts w:ascii="Calibri" w:eastAsiaTheme="minorHAns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BD90CEC"/>
    <w:multiLevelType w:val="hybridMultilevel"/>
    <w:tmpl w:val="B8E6DCCC"/>
    <w:lvl w:ilvl="0" w:tplc="C4300974">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7C5E0835"/>
    <w:multiLevelType w:val="multilevel"/>
    <w:tmpl w:val="152ED2B4"/>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7CA33A77"/>
    <w:multiLevelType w:val="multilevel"/>
    <w:tmpl w:val="F65A5E34"/>
    <w:lvl w:ilvl="0">
      <w:start w:val="3"/>
      <w:numFmt w:val="decimal"/>
      <w:lvlText w:val="%1."/>
      <w:lvlJc w:val="center"/>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5" w15:restartNumberingAfterBreak="0">
    <w:nsid w:val="7D865471"/>
    <w:multiLevelType w:val="multilevel"/>
    <w:tmpl w:val="87228ACC"/>
    <w:lvl w:ilvl="0">
      <w:numFmt w:val="bullet"/>
      <w:lvlText w:val="+"/>
      <w:lvlJc w:val="left"/>
      <w:pPr>
        <w:tabs>
          <w:tab w:val="num" w:pos="720"/>
        </w:tabs>
        <w:ind w:left="720" w:hanging="360"/>
      </w:pPr>
      <w:rPr>
        <w:rFonts w:ascii="Calibri" w:eastAsiaTheme="minorHAnsi"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0B1834"/>
    <w:multiLevelType w:val="hybridMultilevel"/>
    <w:tmpl w:val="50EA9C30"/>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7FF817D5"/>
    <w:multiLevelType w:val="multilevel"/>
    <w:tmpl w:val="1DDE1630"/>
    <w:lvl w:ilvl="0">
      <w:numFmt w:val="bullet"/>
      <w:lvlText w:val="-"/>
      <w:lvlJc w:val="left"/>
      <w:pPr>
        <w:tabs>
          <w:tab w:val="num" w:pos="360"/>
        </w:tabs>
        <w:ind w:left="360" w:hanging="360"/>
      </w:pPr>
      <w:rPr>
        <w:rFonts w:ascii="Arial" w:eastAsiaTheme="minorHAnsi" w:hAnsi="Arial" w:cs="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61"/>
  </w:num>
  <w:num w:numId="2">
    <w:abstractNumId w:val="32"/>
  </w:num>
  <w:num w:numId="3">
    <w:abstractNumId w:val="142"/>
  </w:num>
  <w:num w:numId="4">
    <w:abstractNumId w:val="43"/>
  </w:num>
  <w:num w:numId="5">
    <w:abstractNumId w:val="62"/>
  </w:num>
  <w:num w:numId="6">
    <w:abstractNumId w:val="3"/>
  </w:num>
  <w:num w:numId="7">
    <w:abstractNumId w:val="47"/>
  </w:num>
  <w:num w:numId="8">
    <w:abstractNumId w:val="25"/>
  </w:num>
  <w:num w:numId="9">
    <w:abstractNumId w:val="9"/>
  </w:num>
  <w:num w:numId="10">
    <w:abstractNumId w:val="125"/>
  </w:num>
  <w:num w:numId="11">
    <w:abstractNumId w:val="55"/>
  </w:num>
  <w:num w:numId="12">
    <w:abstractNumId w:val="29"/>
  </w:num>
  <w:num w:numId="13">
    <w:abstractNumId w:val="15"/>
  </w:num>
  <w:num w:numId="14">
    <w:abstractNumId w:val="111"/>
  </w:num>
  <w:num w:numId="15">
    <w:abstractNumId w:val="128"/>
  </w:num>
  <w:num w:numId="16">
    <w:abstractNumId w:val="120"/>
  </w:num>
  <w:num w:numId="17">
    <w:abstractNumId w:val="77"/>
  </w:num>
  <w:num w:numId="18">
    <w:abstractNumId w:val="37"/>
  </w:num>
  <w:num w:numId="19">
    <w:abstractNumId w:val="91"/>
  </w:num>
  <w:num w:numId="20">
    <w:abstractNumId w:val="40"/>
  </w:num>
  <w:num w:numId="21">
    <w:abstractNumId w:val="14"/>
  </w:num>
  <w:num w:numId="22">
    <w:abstractNumId w:val="16"/>
  </w:num>
  <w:num w:numId="23">
    <w:abstractNumId w:val="56"/>
  </w:num>
  <w:num w:numId="24">
    <w:abstractNumId w:val="79"/>
  </w:num>
  <w:num w:numId="25">
    <w:abstractNumId w:val="52"/>
  </w:num>
  <w:num w:numId="26">
    <w:abstractNumId w:val="86"/>
  </w:num>
  <w:num w:numId="27">
    <w:abstractNumId w:val="139"/>
  </w:num>
  <w:num w:numId="28">
    <w:abstractNumId w:val="105"/>
  </w:num>
  <w:num w:numId="29">
    <w:abstractNumId w:val="145"/>
  </w:num>
  <w:num w:numId="30">
    <w:abstractNumId w:val="130"/>
  </w:num>
  <w:num w:numId="31">
    <w:abstractNumId w:val="24"/>
  </w:num>
  <w:num w:numId="32">
    <w:abstractNumId w:val="33"/>
  </w:num>
  <w:num w:numId="33">
    <w:abstractNumId w:val="22"/>
  </w:num>
  <w:num w:numId="34">
    <w:abstractNumId w:val="137"/>
  </w:num>
  <w:num w:numId="35">
    <w:abstractNumId w:val="63"/>
  </w:num>
  <w:num w:numId="36">
    <w:abstractNumId w:val="113"/>
  </w:num>
  <w:num w:numId="37">
    <w:abstractNumId w:val="20"/>
  </w:num>
  <w:num w:numId="38">
    <w:abstractNumId w:val="69"/>
  </w:num>
  <w:num w:numId="39">
    <w:abstractNumId w:val="102"/>
  </w:num>
  <w:num w:numId="40">
    <w:abstractNumId w:val="134"/>
  </w:num>
  <w:num w:numId="41">
    <w:abstractNumId w:val="36"/>
  </w:num>
  <w:num w:numId="42">
    <w:abstractNumId w:val="103"/>
  </w:num>
  <w:num w:numId="43">
    <w:abstractNumId w:val="31"/>
  </w:num>
  <w:num w:numId="44">
    <w:abstractNumId w:val="138"/>
  </w:num>
  <w:num w:numId="45">
    <w:abstractNumId w:val="11"/>
  </w:num>
  <w:num w:numId="46">
    <w:abstractNumId w:val="42"/>
  </w:num>
  <w:num w:numId="47">
    <w:abstractNumId w:val="101"/>
  </w:num>
  <w:num w:numId="48">
    <w:abstractNumId w:val="85"/>
  </w:num>
  <w:num w:numId="49">
    <w:abstractNumId w:val="80"/>
  </w:num>
  <w:num w:numId="5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3"/>
  </w:num>
  <w:num w:numId="53">
    <w:abstractNumId w:val="99"/>
  </w:num>
  <w:num w:numId="54">
    <w:abstractNumId w:val="6"/>
  </w:num>
  <w:num w:numId="55">
    <w:abstractNumId w:val="93"/>
  </w:num>
  <w:num w:numId="56">
    <w:abstractNumId w:val="115"/>
  </w:num>
  <w:num w:numId="57">
    <w:abstractNumId w:val="64"/>
  </w:num>
  <w:num w:numId="58">
    <w:abstractNumId w:val="92"/>
  </w:num>
  <w:num w:numId="59">
    <w:abstractNumId w:val="39"/>
  </w:num>
  <w:num w:numId="60">
    <w:abstractNumId w:val="48"/>
  </w:num>
  <w:num w:numId="61">
    <w:abstractNumId w:val="135"/>
  </w:num>
  <w:num w:numId="62">
    <w:abstractNumId w:val="46"/>
  </w:num>
  <w:num w:numId="63">
    <w:abstractNumId w:val="51"/>
  </w:num>
  <w:num w:numId="64">
    <w:abstractNumId w:val="95"/>
  </w:num>
  <w:num w:numId="65">
    <w:abstractNumId w:val="106"/>
  </w:num>
  <w:num w:numId="66">
    <w:abstractNumId w:val="30"/>
  </w:num>
  <w:num w:numId="67">
    <w:abstractNumId w:val="119"/>
  </w:num>
  <w:num w:numId="68">
    <w:abstractNumId w:val="60"/>
  </w:num>
  <w:num w:numId="69">
    <w:abstractNumId w:val="13"/>
  </w:num>
  <w:num w:numId="70">
    <w:abstractNumId w:val="82"/>
  </w:num>
  <w:num w:numId="71">
    <w:abstractNumId w:val="127"/>
  </w:num>
  <w:num w:numId="72">
    <w:abstractNumId w:val="2"/>
  </w:num>
  <w:num w:numId="73">
    <w:abstractNumId w:val="58"/>
  </w:num>
  <w:num w:numId="74">
    <w:abstractNumId w:val="41"/>
  </w:num>
  <w:num w:numId="75">
    <w:abstractNumId w:val="49"/>
  </w:num>
  <w:num w:numId="76">
    <w:abstractNumId w:val="26"/>
  </w:num>
  <w:num w:numId="77">
    <w:abstractNumId w:val="116"/>
  </w:num>
  <w:num w:numId="78">
    <w:abstractNumId w:val="87"/>
  </w:num>
  <w:num w:numId="79">
    <w:abstractNumId w:val="126"/>
  </w:num>
  <w:num w:numId="80">
    <w:abstractNumId w:val="100"/>
  </w:num>
  <w:num w:numId="81">
    <w:abstractNumId w:val="54"/>
  </w:num>
  <w:num w:numId="82">
    <w:abstractNumId w:val="136"/>
  </w:num>
  <w:num w:numId="83">
    <w:abstractNumId w:val="71"/>
  </w:num>
  <w:num w:numId="84">
    <w:abstractNumId w:val="72"/>
  </w:num>
  <w:num w:numId="85">
    <w:abstractNumId w:val="124"/>
  </w:num>
  <w:num w:numId="86">
    <w:abstractNumId w:val="131"/>
  </w:num>
  <w:num w:numId="87">
    <w:abstractNumId w:val="104"/>
  </w:num>
  <w:num w:numId="88">
    <w:abstractNumId w:val="74"/>
  </w:num>
  <w:num w:numId="89">
    <w:abstractNumId w:val="59"/>
  </w:num>
  <w:num w:numId="90">
    <w:abstractNumId w:val="110"/>
    <w:lvlOverride w:ilvl="0">
      <w:lvl w:ilvl="0">
        <w:start w:val="1"/>
        <w:numFmt w:val="decimal"/>
        <w:lvlText w:val="%1."/>
        <w:lvlJc w:val="left"/>
        <w:pPr>
          <w:ind w:left="1080" w:hanging="360"/>
        </w:pPr>
      </w:lvl>
    </w:lvlOverride>
    <w:lvlOverride w:ilvl="1">
      <w:lvl w:ilvl="1">
        <w:start w:val="1"/>
        <w:numFmt w:val="lowerLetter"/>
        <w:lvlText w:val="%2."/>
        <w:lvlJc w:val="left"/>
        <w:pPr>
          <w:ind w:left="1800" w:hanging="360"/>
        </w:pPr>
      </w:lvl>
    </w:lvlOverride>
    <w:lvlOverride w:ilvl="2">
      <w:lvl w:ilvl="2" w:tentative="1">
        <w:start w:val="1"/>
        <w:numFmt w:val="lowerRoman"/>
        <w:lvlText w:val="%3."/>
        <w:lvlJc w:val="right"/>
        <w:pPr>
          <w:ind w:left="2520" w:hanging="180"/>
        </w:pPr>
      </w:lvl>
    </w:lvlOverride>
    <w:lvlOverride w:ilvl="3">
      <w:lvl w:ilvl="3" w:tentative="1">
        <w:start w:val="1"/>
        <w:numFmt w:val="decimal"/>
        <w:lvlText w:val="%4."/>
        <w:lvlJc w:val="left"/>
        <w:pPr>
          <w:ind w:left="3240" w:hanging="360"/>
        </w:pPr>
      </w:lvl>
    </w:lvlOverride>
    <w:lvlOverride w:ilvl="4">
      <w:lvl w:ilvl="4" w:tentative="1">
        <w:start w:val="1"/>
        <w:numFmt w:val="lowerLetter"/>
        <w:lvlText w:val="%5."/>
        <w:lvlJc w:val="left"/>
        <w:pPr>
          <w:ind w:left="3960" w:hanging="360"/>
        </w:pPr>
      </w:lvl>
    </w:lvlOverride>
    <w:lvlOverride w:ilvl="5">
      <w:lvl w:ilvl="5" w:tentative="1">
        <w:start w:val="1"/>
        <w:numFmt w:val="lowerRoman"/>
        <w:lvlText w:val="%6."/>
        <w:lvlJc w:val="right"/>
        <w:pPr>
          <w:ind w:left="4680" w:hanging="180"/>
        </w:pPr>
      </w:lvl>
    </w:lvlOverride>
    <w:lvlOverride w:ilvl="6">
      <w:lvl w:ilvl="6" w:tentative="1">
        <w:start w:val="1"/>
        <w:numFmt w:val="decimal"/>
        <w:lvlText w:val="%7."/>
        <w:lvlJc w:val="left"/>
        <w:pPr>
          <w:ind w:left="5400" w:hanging="360"/>
        </w:pPr>
      </w:lvl>
    </w:lvlOverride>
    <w:lvlOverride w:ilvl="7">
      <w:lvl w:ilvl="7" w:tentative="1">
        <w:start w:val="1"/>
        <w:numFmt w:val="lowerLetter"/>
        <w:lvlText w:val="%8."/>
        <w:lvlJc w:val="left"/>
        <w:pPr>
          <w:ind w:left="6120" w:hanging="360"/>
        </w:pPr>
      </w:lvl>
    </w:lvlOverride>
    <w:lvlOverride w:ilvl="8">
      <w:lvl w:ilvl="8" w:tentative="1">
        <w:start w:val="1"/>
        <w:numFmt w:val="lowerRoman"/>
        <w:lvlText w:val="%9."/>
        <w:lvlJc w:val="right"/>
        <w:pPr>
          <w:ind w:left="6840" w:hanging="180"/>
        </w:pPr>
      </w:lvl>
    </w:lvlOverride>
  </w:num>
  <w:num w:numId="91">
    <w:abstractNumId w:val="97"/>
  </w:num>
  <w:num w:numId="92">
    <w:abstractNumId w:val="35"/>
  </w:num>
  <w:num w:numId="93">
    <w:abstractNumId w:val="65"/>
  </w:num>
  <w:num w:numId="94">
    <w:abstractNumId w:val="75"/>
  </w:num>
  <w:num w:numId="95">
    <w:abstractNumId w:val="123"/>
  </w:num>
  <w:num w:numId="96">
    <w:abstractNumId w:val="114"/>
  </w:num>
  <w:num w:numId="97">
    <w:abstractNumId w:val="132"/>
  </w:num>
  <w:num w:numId="98">
    <w:abstractNumId w:val="108"/>
  </w:num>
  <w:num w:numId="99">
    <w:abstractNumId w:val="118"/>
  </w:num>
  <w:num w:numId="100">
    <w:abstractNumId w:val="19"/>
    <w:lvlOverride w:ilvl="1">
      <w:lvl w:ilvl="1">
        <w:numFmt w:val="bullet"/>
        <w:lvlText w:val=""/>
        <w:lvlJc w:val="left"/>
        <w:pPr>
          <w:tabs>
            <w:tab w:val="num" w:pos="1440"/>
          </w:tabs>
          <w:ind w:left="1440" w:hanging="360"/>
        </w:pPr>
        <w:rPr>
          <w:rFonts w:ascii="Symbol" w:hAnsi="Symbol" w:hint="default"/>
          <w:sz w:val="20"/>
        </w:rPr>
      </w:lvl>
    </w:lvlOverride>
  </w:num>
  <w:num w:numId="101">
    <w:abstractNumId w:val="1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2">
    <w:abstractNumId w:val="78"/>
  </w:num>
  <w:num w:numId="103">
    <w:abstractNumId w:val="21"/>
  </w:num>
  <w:num w:numId="104">
    <w:abstractNumId w:val="7"/>
  </w:num>
  <w:num w:numId="105">
    <w:abstractNumId w:val="28"/>
  </w:num>
  <w:num w:numId="106">
    <w:abstractNumId w:val="129"/>
  </w:num>
  <w:num w:numId="107">
    <w:abstractNumId w:val="117"/>
  </w:num>
  <w:num w:numId="108">
    <w:abstractNumId w:val="5"/>
  </w:num>
  <w:num w:numId="109">
    <w:abstractNumId w:val="50"/>
  </w:num>
  <w:num w:numId="110">
    <w:abstractNumId w:val="144"/>
  </w:num>
  <w:num w:numId="111">
    <w:abstractNumId w:val="146"/>
  </w:num>
  <w:num w:numId="112">
    <w:abstractNumId w:val="68"/>
  </w:num>
  <w:num w:numId="113">
    <w:abstractNumId w:val="81"/>
  </w:num>
  <w:num w:numId="114">
    <w:abstractNumId w:val="57"/>
  </w:num>
  <w:num w:numId="115">
    <w:abstractNumId w:val="18"/>
  </w:num>
  <w:num w:numId="116">
    <w:abstractNumId w:val="147"/>
  </w:num>
  <w:num w:numId="117">
    <w:abstractNumId w:val="141"/>
  </w:num>
  <w:num w:numId="118">
    <w:abstractNumId w:val="12"/>
  </w:num>
  <w:num w:numId="119">
    <w:abstractNumId w:val="98"/>
  </w:num>
  <w:num w:numId="120">
    <w:abstractNumId w:val="27"/>
  </w:num>
  <w:num w:numId="121">
    <w:abstractNumId w:val="53"/>
    <w:lvlOverride w:ilvl="0">
      <w:lvl w:ilvl="0">
        <w:numFmt w:val="decimal"/>
        <w:lvlText w:val="%1."/>
        <w:lvlJc w:val="left"/>
      </w:lvl>
    </w:lvlOverride>
  </w:num>
  <w:num w:numId="122">
    <w:abstractNumId w:val="143"/>
  </w:num>
  <w:num w:numId="123">
    <w:abstractNumId w:val="90"/>
  </w:num>
  <w:num w:numId="124">
    <w:abstractNumId w:val="8"/>
  </w:num>
  <w:num w:numId="125">
    <w:abstractNumId w:val="70"/>
  </w:num>
  <w:num w:numId="126">
    <w:abstractNumId w:val="89"/>
  </w:num>
  <w:num w:numId="127">
    <w:abstractNumId w:val="67"/>
  </w:num>
  <w:num w:numId="128">
    <w:abstractNumId w:val="109"/>
  </w:num>
  <w:num w:numId="129">
    <w:abstractNumId w:val="112"/>
  </w:num>
  <w:num w:numId="130">
    <w:abstractNumId w:val="133"/>
  </w:num>
  <w:num w:numId="131">
    <w:abstractNumId w:val="73"/>
  </w:num>
  <w:num w:numId="132">
    <w:abstractNumId w:val="88"/>
  </w:num>
  <w:num w:numId="133">
    <w:abstractNumId w:val="34"/>
  </w:num>
  <w:num w:numId="134">
    <w:abstractNumId w:val="121"/>
  </w:num>
  <w:num w:numId="135">
    <w:abstractNumId w:val="94"/>
  </w:num>
  <w:num w:numId="136">
    <w:abstractNumId w:val="38"/>
  </w:num>
  <w:num w:numId="137">
    <w:abstractNumId w:val="17"/>
  </w:num>
  <w:num w:numId="138">
    <w:abstractNumId w:val="122"/>
  </w:num>
  <w:num w:numId="139">
    <w:abstractNumId w:val="76"/>
  </w:num>
  <w:num w:numId="140">
    <w:abstractNumId w:val="96"/>
  </w:num>
  <w:num w:numId="141">
    <w:abstractNumId w:val="107"/>
  </w:num>
  <w:num w:numId="142">
    <w:abstractNumId w:val="84"/>
  </w:num>
  <w:num w:numId="143">
    <w:abstractNumId w:val="1"/>
  </w:num>
  <w:num w:numId="144">
    <w:abstractNumId w:val="0"/>
  </w:num>
  <w:num w:numId="145">
    <w:abstractNumId w:val="66"/>
  </w:num>
  <w:num w:numId="146">
    <w:abstractNumId w:val="10"/>
  </w:num>
  <w:num w:numId="147">
    <w:abstractNumId w:val="45"/>
  </w:num>
  <w:num w:numId="148">
    <w:abstractNumId w:val="4"/>
  </w:num>
  <w:num w:numId="149">
    <w:abstractNumId w:val="23"/>
  </w:num>
  <w:num w:numId="150">
    <w:abstractNumId w:val="44"/>
  </w:num>
  <w:num w:numId="151">
    <w:abstractNumId w:val="140"/>
  </w:num>
  <w:numIdMacAtCleanup w:val="14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istrator">
    <w15:presenceInfo w15:providerId="Windows Live" w15:userId="f6e8028751953b07"/>
  </w15:person>
  <w15:person w15:author="Nguyễn Ngọc Quang">
    <w15:presenceInfo w15:providerId="AD" w15:userId="S::quang@286.com.vn::717d5384-c0a7-4405-97f1-d152d35d6c43"/>
  </w15:person>
  <w15:person w15:author="Nguyen Ngoc Quang">
    <w15:presenceInfo w15:providerId="AD" w15:userId="S::quang@dt-corp.com.vn::4febd895-3914-44e9-85e8-79aee094e2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69D"/>
    <w:rsid w:val="0000369D"/>
    <w:rsid w:val="00003AB0"/>
    <w:rsid w:val="0000470A"/>
    <w:rsid w:val="00025081"/>
    <w:rsid w:val="000308EB"/>
    <w:rsid w:val="00131FA8"/>
    <w:rsid w:val="001354F9"/>
    <w:rsid w:val="0018784B"/>
    <w:rsid w:val="001D4A37"/>
    <w:rsid w:val="001E7E6E"/>
    <w:rsid w:val="001F4587"/>
    <w:rsid w:val="00263003"/>
    <w:rsid w:val="00265BE7"/>
    <w:rsid w:val="0026705E"/>
    <w:rsid w:val="002C1FAA"/>
    <w:rsid w:val="002E01A2"/>
    <w:rsid w:val="00315355"/>
    <w:rsid w:val="00320CFA"/>
    <w:rsid w:val="00346E93"/>
    <w:rsid w:val="00387AC5"/>
    <w:rsid w:val="003B00FC"/>
    <w:rsid w:val="003D19C6"/>
    <w:rsid w:val="00406975"/>
    <w:rsid w:val="004509E4"/>
    <w:rsid w:val="00483250"/>
    <w:rsid w:val="004C0A18"/>
    <w:rsid w:val="004C1733"/>
    <w:rsid w:val="004C28B0"/>
    <w:rsid w:val="004D7070"/>
    <w:rsid w:val="00531331"/>
    <w:rsid w:val="00545B82"/>
    <w:rsid w:val="00565373"/>
    <w:rsid w:val="005733F6"/>
    <w:rsid w:val="006078D3"/>
    <w:rsid w:val="006143A0"/>
    <w:rsid w:val="0061487F"/>
    <w:rsid w:val="00616625"/>
    <w:rsid w:val="00632A20"/>
    <w:rsid w:val="006468D2"/>
    <w:rsid w:val="00647BFF"/>
    <w:rsid w:val="0065152D"/>
    <w:rsid w:val="00680847"/>
    <w:rsid w:val="006B2E1F"/>
    <w:rsid w:val="006D3ECD"/>
    <w:rsid w:val="00705D3F"/>
    <w:rsid w:val="007453EA"/>
    <w:rsid w:val="007A124F"/>
    <w:rsid w:val="007A1456"/>
    <w:rsid w:val="007A5090"/>
    <w:rsid w:val="00800FD9"/>
    <w:rsid w:val="00814FF9"/>
    <w:rsid w:val="00822E79"/>
    <w:rsid w:val="008427E4"/>
    <w:rsid w:val="00880A9B"/>
    <w:rsid w:val="0088294A"/>
    <w:rsid w:val="008C7BFA"/>
    <w:rsid w:val="008E1D90"/>
    <w:rsid w:val="008F2CEC"/>
    <w:rsid w:val="00922400"/>
    <w:rsid w:val="00937C2D"/>
    <w:rsid w:val="0094605F"/>
    <w:rsid w:val="009810E4"/>
    <w:rsid w:val="00992935"/>
    <w:rsid w:val="009E33B3"/>
    <w:rsid w:val="009E7D00"/>
    <w:rsid w:val="00A219ED"/>
    <w:rsid w:val="00A33AA2"/>
    <w:rsid w:val="00A34383"/>
    <w:rsid w:val="00A56067"/>
    <w:rsid w:val="00AA4720"/>
    <w:rsid w:val="00AB4551"/>
    <w:rsid w:val="00AB65AC"/>
    <w:rsid w:val="00AB6619"/>
    <w:rsid w:val="00AD5C8F"/>
    <w:rsid w:val="00AF1DCC"/>
    <w:rsid w:val="00AF4BA7"/>
    <w:rsid w:val="00B602FD"/>
    <w:rsid w:val="00B64D09"/>
    <w:rsid w:val="00BD21A5"/>
    <w:rsid w:val="00BF2FF1"/>
    <w:rsid w:val="00C4094B"/>
    <w:rsid w:val="00C45B86"/>
    <w:rsid w:val="00C641FC"/>
    <w:rsid w:val="00C67DBD"/>
    <w:rsid w:val="00CA2DC8"/>
    <w:rsid w:val="00CB6EC1"/>
    <w:rsid w:val="00CF2984"/>
    <w:rsid w:val="00CF7DF1"/>
    <w:rsid w:val="00D1446E"/>
    <w:rsid w:val="00D32AAD"/>
    <w:rsid w:val="00D33D6E"/>
    <w:rsid w:val="00D46C9B"/>
    <w:rsid w:val="00D50485"/>
    <w:rsid w:val="00DA20B0"/>
    <w:rsid w:val="00DA3D20"/>
    <w:rsid w:val="00DC147B"/>
    <w:rsid w:val="00DC45A8"/>
    <w:rsid w:val="00E06ACB"/>
    <w:rsid w:val="00E130BC"/>
    <w:rsid w:val="00E20B37"/>
    <w:rsid w:val="00E242A1"/>
    <w:rsid w:val="00E261B5"/>
    <w:rsid w:val="00E36E57"/>
    <w:rsid w:val="00E57D36"/>
    <w:rsid w:val="00E706AA"/>
    <w:rsid w:val="00ED13E2"/>
    <w:rsid w:val="00EE248F"/>
    <w:rsid w:val="00F061F7"/>
    <w:rsid w:val="00F21481"/>
    <w:rsid w:val="00F41A39"/>
    <w:rsid w:val="00F570ED"/>
    <w:rsid w:val="00FA1FBB"/>
    <w:rsid w:val="00FB28E6"/>
    <w:rsid w:val="00FF2A43"/>
    <w:rsid w:val="00FF51D2"/>
    <w:rsid w:val="00FF7F8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23566"/>
  <w15:docId w15:val="{B686B0F6-1329-43DF-B890-CB2A2A1CC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6975"/>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263003"/>
    <w:pPr>
      <w:keepNext/>
      <w:keepLines/>
      <w:spacing w:after="0" w:line="360" w:lineRule="auto"/>
      <w:contextualSpacing/>
      <w:jc w:val="center"/>
      <w:outlineLvl w:val="0"/>
    </w:pPr>
    <w:rPr>
      <w:rFonts w:eastAsiaTheme="majorEastAsia" w:cstheme="majorBidi"/>
      <w:b/>
      <w:noProof/>
      <w:sz w:val="28"/>
      <w:szCs w:val="32"/>
    </w:rPr>
  </w:style>
  <w:style w:type="paragraph" w:styleId="Heading2">
    <w:name w:val="heading 2"/>
    <w:basedOn w:val="Normal"/>
    <w:next w:val="Normal"/>
    <w:link w:val="Heading2Char"/>
    <w:autoRedefine/>
    <w:uiPriority w:val="9"/>
    <w:unhideWhenUsed/>
    <w:qFormat/>
    <w:rsid w:val="006D3ECD"/>
    <w:pPr>
      <w:keepNext/>
      <w:keepLines/>
      <w:numPr>
        <w:ilvl w:val="1"/>
        <w:numId w:val="148"/>
      </w:numPr>
      <w:tabs>
        <w:tab w:val="left" w:pos="284"/>
        <w:tab w:val="left" w:pos="567"/>
        <w:tab w:val="left" w:pos="1276"/>
      </w:tabs>
      <w:spacing w:before="120" w:after="0" w:line="360" w:lineRule="auto"/>
      <w:ind w:hanging="1440"/>
      <w:contextualSpacing/>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C67DBD"/>
    <w:pPr>
      <w:keepNext/>
      <w:keepLines/>
      <w:numPr>
        <w:ilvl w:val="2"/>
        <w:numId w:val="88"/>
      </w:numPr>
      <w:tabs>
        <w:tab w:val="left" w:pos="284"/>
      </w:tabs>
      <w:spacing w:before="120" w:after="0" w:line="360" w:lineRule="auto"/>
      <w:contextualSpacing/>
      <w:jc w:val="left"/>
      <w:outlineLvl w:val="2"/>
    </w:pPr>
    <w:rPr>
      <w:rFonts w:eastAsiaTheme="majorEastAsia" w:cstheme="majorBidi"/>
      <w:b/>
      <w:i/>
      <w:sz w:val="28"/>
      <w:szCs w:val="28"/>
      <w:lang w:val="vi-VN"/>
    </w:rPr>
  </w:style>
  <w:style w:type="paragraph" w:styleId="Heading4">
    <w:name w:val="heading 4"/>
    <w:basedOn w:val="Normal"/>
    <w:next w:val="Normal"/>
    <w:link w:val="Heading4Char"/>
    <w:autoRedefine/>
    <w:uiPriority w:val="9"/>
    <w:unhideWhenUsed/>
    <w:qFormat/>
    <w:rsid w:val="00C67DBD"/>
    <w:pPr>
      <w:keepNext/>
      <w:keepLines/>
      <w:numPr>
        <w:ilvl w:val="3"/>
        <w:numId w:val="147"/>
      </w:numPr>
      <w:tabs>
        <w:tab w:val="left" w:pos="993"/>
      </w:tabs>
      <w:spacing w:before="120" w:after="0" w:line="360" w:lineRule="auto"/>
      <w:ind w:left="0" w:firstLine="0"/>
      <w:contextualSpacing/>
      <w:jc w:val="left"/>
      <w:outlineLvl w:val="3"/>
    </w:pPr>
    <w:rPr>
      <w:rFonts w:eastAsiaTheme="majorEastAsia" w:cs="Times New Roman"/>
      <w:b/>
      <w:iCs/>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3003"/>
    <w:rPr>
      <w:rFonts w:ascii="Times New Roman" w:eastAsiaTheme="majorEastAsia" w:hAnsi="Times New Roman" w:cstheme="majorBidi"/>
      <w:b/>
      <w:noProof/>
      <w:sz w:val="28"/>
      <w:szCs w:val="32"/>
    </w:rPr>
  </w:style>
  <w:style w:type="character" w:customStyle="1" w:styleId="Heading2Char">
    <w:name w:val="Heading 2 Char"/>
    <w:basedOn w:val="DefaultParagraphFont"/>
    <w:link w:val="Heading2"/>
    <w:uiPriority w:val="9"/>
    <w:rsid w:val="006D3EC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67DBD"/>
    <w:rPr>
      <w:rFonts w:ascii="Times New Roman" w:eastAsiaTheme="majorEastAsia" w:hAnsi="Times New Roman" w:cstheme="majorBidi"/>
      <w:b/>
      <w:i/>
      <w:sz w:val="28"/>
      <w:szCs w:val="28"/>
      <w:lang w:val="vi-VN"/>
    </w:rPr>
  </w:style>
  <w:style w:type="character" w:customStyle="1" w:styleId="Heading4Char">
    <w:name w:val="Heading 4 Char"/>
    <w:basedOn w:val="DefaultParagraphFont"/>
    <w:link w:val="Heading4"/>
    <w:uiPriority w:val="9"/>
    <w:rsid w:val="00C67DBD"/>
    <w:rPr>
      <w:rFonts w:ascii="Times New Roman" w:eastAsiaTheme="majorEastAsia" w:hAnsi="Times New Roman" w:cs="Times New Roman"/>
      <w:b/>
      <w:iCs/>
      <w:color w:val="000000" w:themeColor="text1"/>
      <w:sz w:val="28"/>
      <w:szCs w:val="28"/>
    </w:rPr>
  </w:style>
  <w:style w:type="paragraph" w:styleId="NormalWeb">
    <w:name w:val="Normal (Web)"/>
    <w:basedOn w:val="Normal"/>
    <w:uiPriority w:val="99"/>
    <w:unhideWhenUsed/>
    <w:qFormat/>
    <w:rsid w:val="0000369D"/>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apple-tab-span">
    <w:name w:val="apple-tab-span"/>
    <w:basedOn w:val="DefaultParagraphFont"/>
    <w:rsid w:val="0000369D"/>
  </w:style>
  <w:style w:type="character" w:styleId="CommentReference">
    <w:name w:val="annotation reference"/>
    <w:basedOn w:val="DefaultParagraphFont"/>
    <w:uiPriority w:val="99"/>
    <w:semiHidden/>
    <w:unhideWhenUsed/>
    <w:rsid w:val="0000369D"/>
    <w:rPr>
      <w:sz w:val="16"/>
      <w:szCs w:val="16"/>
    </w:rPr>
  </w:style>
  <w:style w:type="paragraph" w:styleId="CommentText">
    <w:name w:val="annotation text"/>
    <w:basedOn w:val="Normal"/>
    <w:link w:val="CommentTextChar"/>
    <w:uiPriority w:val="99"/>
    <w:semiHidden/>
    <w:unhideWhenUsed/>
    <w:rsid w:val="0000369D"/>
    <w:pPr>
      <w:spacing w:line="240" w:lineRule="auto"/>
    </w:pPr>
    <w:rPr>
      <w:sz w:val="20"/>
      <w:szCs w:val="20"/>
    </w:rPr>
  </w:style>
  <w:style w:type="character" w:customStyle="1" w:styleId="CommentTextChar">
    <w:name w:val="Comment Text Char"/>
    <w:basedOn w:val="DefaultParagraphFont"/>
    <w:link w:val="CommentText"/>
    <w:uiPriority w:val="99"/>
    <w:semiHidden/>
    <w:rsid w:val="0000369D"/>
    <w:rPr>
      <w:rFonts w:ascii="Times New Roman" w:hAnsi="Times New Roman"/>
      <w:sz w:val="20"/>
      <w:szCs w:val="20"/>
    </w:rPr>
  </w:style>
  <w:style w:type="paragraph" w:styleId="BalloonText">
    <w:name w:val="Balloon Text"/>
    <w:basedOn w:val="Normal"/>
    <w:link w:val="BalloonTextChar"/>
    <w:uiPriority w:val="99"/>
    <w:semiHidden/>
    <w:unhideWhenUsed/>
    <w:rsid w:val="000036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369D"/>
    <w:rPr>
      <w:rFonts w:ascii="Segoe UI" w:hAnsi="Segoe UI" w:cs="Segoe UI"/>
      <w:sz w:val="18"/>
      <w:szCs w:val="18"/>
    </w:rPr>
  </w:style>
  <w:style w:type="paragraph" w:styleId="ListParagraph">
    <w:name w:val="List Paragraph"/>
    <w:basedOn w:val="Normal"/>
    <w:link w:val="ListParagraphChar"/>
    <w:uiPriority w:val="34"/>
    <w:qFormat/>
    <w:rsid w:val="00992935"/>
    <w:pPr>
      <w:ind w:left="720"/>
      <w:contextualSpacing/>
    </w:pPr>
  </w:style>
  <w:style w:type="character" w:styleId="Strong">
    <w:name w:val="Strong"/>
    <w:basedOn w:val="DefaultParagraphFont"/>
    <w:uiPriority w:val="22"/>
    <w:qFormat/>
    <w:rsid w:val="008E1D90"/>
    <w:rPr>
      <w:b/>
      <w:bCs/>
    </w:rPr>
  </w:style>
  <w:style w:type="paragraph" w:styleId="NoSpacing">
    <w:name w:val="No Spacing"/>
    <w:uiPriority w:val="1"/>
    <w:qFormat/>
    <w:rsid w:val="008E1D90"/>
    <w:pPr>
      <w:spacing w:after="0" w:line="240" w:lineRule="auto"/>
      <w:jc w:val="both"/>
    </w:pPr>
    <w:rPr>
      <w:rFonts w:ascii="Times New Roman" w:hAnsi="Times New Roman"/>
      <w:sz w:val="26"/>
    </w:rPr>
  </w:style>
  <w:style w:type="paragraph" w:styleId="Caption">
    <w:name w:val="caption"/>
    <w:basedOn w:val="Normal"/>
    <w:next w:val="Normal"/>
    <w:uiPriority w:val="35"/>
    <w:unhideWhenUsed/>
    <w:qFormat/>
    <w:rsid w:val="00CF2984"/>
    <w:pPr>
      <w:spacing w:after="200" w:line="240" w:lineRule="auto"/>
    </w:pPr>
    <w:rPr>
      <w:i/>
      <w:iCs/>
      <w:color w:val="44546A" w:themeColor="text2"/>
      <w:sz w:val="18"/>
      <w:szCs w:val="18"/>
    </w:rPr>
  </w:style>
  <w:style w:type="table" w:styleId="TableGrid">
    <w:name w:val="Table Grid"/>
    <w:basedOn w:val="TableNormal"/>
    <w:uiPriority w:val="39"/>
    <w:rsid w:val="00FF7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1E7E6E"/>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1E7E6E"/>
    <w:rPr>
      <w:rFonts w:ascii="Times New Roman" w:hAnsi="Times New Roman" w:cs="Times New Roman" w:hint="default"/>
      <w:b w:val="0"/>
      <w:bCs w:val="0"/>
      <w:i/>
      <w:iCs/>
      <w:color w:val="1F497D"/>
      <w:sz w:val="28"/>
      <w:szCs w:val="28"/>
    </w:rPr>
  </w:style>
  <w:style w:type="character" w:customStyle="1" w:styleId="fontstyle31">
    <w:name w:val="fontstyle31"/>
    <w:basedOn w:val="DefaultParagraphFont"/>
    <w:rsid w:val="001E7E6E"/>
    <w:rPr>
      <w:rFonts w:ascii="Times New Roman" w:hAnsi="Times New Roman" w:cs="Times New Roman" w:hint="default"/>
      <w:b w:val="0"/>
      <w:bCs w:val="0"/>
      <w:i w:val="0"/>
      <w:iCs w:val="0"/>
      <w:color w:val="000000"/>
      <w:sz w:val="28"/>
      <w:szCs w:val="28"/>
    </w:rPr>
  </w:style>
  <w:style w:type="character" w:customStyle="1" w:styleId="ListParagraphChar">
    <w:name w:val="List Paragraph Char"/>
    <w:basedOn w:val="DefaultParagraphFont"/>
    <w:link w:val="ListParagraph"/>
    <w:uiPriority w:val="34"/>
    <w:locked/>
    <w:rsid w:val="004509E4"/>
    <w:rPr>
      <w:rFonts w:ascii="Times New Roman" w:hAnsi="Times New Roman"/>
      <w:sz w:val="26"/>
    </w:rPr>
  </w:style>
  <w:style w:type="paragraph" w:styleId="BodyText">
    <w:name w:val="Body Text"/>
    <w:basedOn w:val="Normal"/>
    <w:link w:val="BodyTextChar"/>
    <w:uiPriority w:val="1"/>
    <w:qFormat/>
    <w:rsid w:val="00C45B86"/>
    <w:pPr>
      <w:widowControl w:val="0"/>
      <w:autoSpaceDE w:val="0"/>
      <w:autoSpaceDN w:val="0"/>
      <w:spacing w:after="0" w:line="240" w:lineRule="auto"/>
      <w:jc w:val="left"/>
    </w:pPr>
    <w:rPr>
      <w:rFonts w:eastAsia="Times New Roman" w:cs="Times New Roman"/>
      <w:kern w:val="0"/>
      <w:sz w:val="28"/>
      <w:szCs w:val="28"/>
      <w:lang w:val="vi"/>
      <w14:ligatures w14:val="none"/>
    </w:rPr>
  </w:style>
  <w:style w:type="character" w:customStyle="1" w:styleId="BodyTextChar">
    <w:name w:val="Body Text Char"/>
    <w:basedOn w:val="DefaultParagraphFont"/>
    <w:link w:val="BodyText"/>
    <w:uiPriority w:val="1"/>
    <w:qFormat/>
    <w:rsid w:val="00C45B86"/>
    <w:rPr>
      <w:rFonts w:ascii="Times New Roman" w:eastAsia="Times New Roman" w:hAnsi="Times New Roman" w:cs="Times New Roman"/>
      <w:kern w:val="0"/>
      <w:sz w:val="28"/>
      <w:szCs w:val="28"/>
      <w:lang w:val="vi"/>
      <w14:ligatures w14:val="none"/>
    </w:rPr>
  </w:style>
  <w:style w:type="paragraph" w:styleId="TOCHeading">
    <w:name w:val="TOC Heading"/>
    <w:basedOn w:val="Heading1"/>
    <w:next w:val="Normal"/>
    <w:uiPriority w:val="39"/>
    <w:unhideWhenUsed/>
    <w:qFormat/>
    <w:rsid w:val="003D19C6"/>
    <w:pPr>
      <w:spacing w:line="259" w:lineRule="auto"/>
      <w:contextualSpacing w:val="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3D19C6"/>
    <w:pPr>
      <w:spacing w:after="100"/>
    </w:pPr>
  </w:style>
  <w:style w:type="paragraph" w:styleId="TOC2">
    <w:name w:val="toc 2"/>
    <w:basedOn w:val="Normal"/>
    <w:next w:val="Normal"/>
    <w:autoRedefine/>
    <w:uiPriority w:val="39"/>
    <w:unhideWhenUsed/>
    <w:rsid w:val="003D19C6"/>
    <w:pPr>
      <w:spacing w:after="100"/>
      <w:ind w:left="260"/>
    </w:pPr>
  </w:style>
  <w:style w:type="paragraph" w:styleId="TOC3">
    <w:name w:val="toc 3"/>
    <w:basedOn w:val="Normal"/>
    <w:next w:val="Normal"/>
    <w:autoRedefine/>
    <w:uiPriority w:val="39"/>
    <w:unhideWhenUsed/>
    <w:rsid w:val="00263003"/>
    <w:pPr>
      <w:tabs>
        <w:tab w:val="left" w:pos="709"/>
        <w:tab w:val="left" w:pos="1276"/>
        <w:tab w:val="right" w:leader="dot" w:pos="9062"/>
      </w:tabs>
      <w:spacing w:after="0" w:line="360" w:lineRule="auto"/>
      <w:ind w:left="520"/>
    </w:pPr>
  </w:style>
  <w:style w:type="character" w:styleId="Hyperlink">
    <w:name w:val="Hyperlink"/>
    <w:basedOn w:val="DefaultParagraphFont"/>
    <w:uiPriority w:val="99"/>
    <w:unhideWhenUsed/>
    <w:rsid w:val="003D19C6"/>
    <w:rPr>
      <w:color w:val="0563C1" w:themeColor="hyperlink"/>
      <w:u w:val="single"/>
    </w:rPr>
  </w:style>
  <w:style w:type="paragraph" w:styleId="TableofFigures">
    <w:name w:val="table of figures"/>
    <w:basedOn w:val="Normal"/>
    <w:next w:val="Normal"/>
    <w:uiPriority w:val="99"/>
    <w:unhideWhenUsed/>
    <w:rsid w:val="003D19C6"/>
    <w:pPr>
      <w:spacing w:after="0"/>
    </w:pPr>
  </w:style>
  <w:style w:type="paragraph" w:styleId="Header">
    <w:name w:val="header"/>
    <w:basedOn w:val="Normal"/>
    <w:link w:val="HeaderChar"/>
    <w:uiPriority w:val="99"/>
    <w:unhideWhenUsed/>
    <w:rsid w:val="003D19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9C6"/>
    <w:rPr>
      <w:rFonts w:ascii="Times New Roman" w:hAnsi="Times New Roman"/>
      <w:sz w:val="26"/>
    </w:rPr>
  </w:style>
  <w:style w:type="paragraph" w:styleId="Footer">
    <w:name w:val="footer"/>
    <w:basedOn w:val="Normal"/>
    <w:link w:val="FooterChar"/>
    <w:uiPriority w:val="99"/>
    <w:unhideWhenUsed/>
    <w:rsid w:val="003D19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9C6"/>
    <w:rPr>
      <w:rFonts w:ascii="Times New Roman" w:hAnsi="Times New Roman"/>
      <w:sz w:val="26"/>
    </w:rPr>
  </w:style>
  <w:style w:type="paragraph" w:customStyle="1" w:styleId="1hnh">
    <w:name w:val="1 hình"/>
    <w:basedOn w:val="Caption"/>
    <w:qFormat/>
    <w:rsid w:val="006D3ECD"/>
    <w:pPr>
      <w:spacing w:line="360" w:lineRule="auto"/>
      <w:jc w:val="center"/>
    </w:pPr>
    <w:rPr>
      <w:rFonts w:cs="Times New Roman"/>
      <w:i w:val="0"/>
      <w:color w:val="000000" w:themeColor="text1"/>
      <w:sz w:val="28"/>
      <w:szCs w:val="28"/>
    </w:rPr>
  </w:style>
  <w:style w:type="paragraph" w:customStyle="1" w:styleId="1bng">
    <w:name w:val="1 bảng"/>
    <w:basedOn w:val="Caption"/>
    <w:qFormat/>
    <w:rsid w:val="006D3ECD"/>
    <w:pPr>
      <w:spacing w:after="0" w:line="360" w:lineRule="auto"/>
      <w:jc w:val="center"/>
    </w:pPr>
    <w:rPr>
      <w:rFonts w:cs="Times New Roman"/>
      <w:i w:val="0"/>
      <w:color w:val="000000" w:themeColor="text1"/>
      <w:sz w:val="28"/>
      <w:szCs w:val="28"/>
    </w:rPr>
  </w:style>
  <w:style w:type="paragraph" w:styleId="CommentSubject">
    <w:name w:val="annotation subject"/>
    <w:basedOn w:val="CommentText"/>
    <w:next w:val="CommentText"/>
    <w:link w:val="CommentSubjectChar"/>
    <w:uiPriority w:val="99"/>
    <w:semiHidden/>
    <w:unhideWhenUsed/>
    <w:rsid w:val="0094605F"/>
    <w:rPr>
      <w:b/>
      <w:bCs/>
    </w:rPr>
  </w:style>
  <w:style w:type="character" w:customStyle="1" w:styleId="CommentSubjectChar">
    <w:name w:val="Comment Subject Char"/>
    <w:basedOn w:val="CommentTextChar"/>
    <w:link w:val="CommentSubject"/>
    <w:uiPriority w:val="99"/>
    <w:semiHidden/>
    <w:rsid w:val="0094605F"/>
    <w:rPr>
      <w:rFonts w:ascii="Times New Roman" w:hAnsi="Times New Roman"/>
      <w:b/>
      <w:bCs/>
      <w:sz w:val="20"/>
      <w:szCs w:val="20"/>
    </w:rPr>
  </w:style>
  <w:style w:type="paragraph" w:styleId="Revision">
    <w:name w:val="Revision"/>
    <w:hidden/>
    <w:uiPriority w:val="99"/>
    <w:semiHidden/>
    <w:rsid w:val="0094605F"/>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403911">
      <w:bodyDiv w:val="1"/>
      <w:marLeft w:val="0"/>
      <w:marRight w:val="0"/>
      <w:marTop w:val="0"/>
      <w:marBottom w:val="0"/>
      <w:divBdr>
        <w:top w:val="none" w:sz="0" w:space="0" w:color="auto"/>
        <w:left w:val="none" w:sz="0" w:space="0" w:color="auto"/>
        <w:bottom w:val="none" w:sz="0" w:space="0" w:color="auto"/>
        <w:right w:val="none" w:sz="0" w:space="0" w:color="auto"/>
      </w:divBdr>
    </w:div>
    <w:div w:id="634600874">
      <w:bodyDiv w:val="1"/>
      <w:marLeft w:val="0"/>
      <w:marRight w:val="0"/>
      <w:marTop w:val="0"/>
      <w:marBottom w:val="0"/>
      <w:divBdr>
        <w:top w:val="none" w:sz="0" w:space="0" w:color="auto"/>
        <w:left w:val="none" w:sz="0" w:space="0" w:color="auto"/>
        <w:bottom w:val="none" w:sz="0" w:space="0" w:color="auto"/>
        <w:right w:val="none" w:sz="0" w:space="0" w:color="auto"/>
      </w:divBdr>
    </w:div>
    <w:div w:id="1291131411">
      <w:bodyDiv w:val="1"/>
      <w:marLeft w:val="0"/>
      <w:marRight w:val="0"/>
      <w:marTop w:val="0"/>
      <w:marBottom w:val="0"/>
      <w:divBdr>
        <w:top w:val="none" w:sz="0" w:space="0" w:color="auto"/>
        <w:left w:val="none" w:sz="0" w:space="0" w:color="auto"/>
        <w:bottom w:val="none" w:sz="0" w:space="0" w:color="auto"/>
        <w:right w:val="none" w:sz="0" w:space="0" w:color="auto"/>
      </w:divBdr>
    </w:div>
    <w:div w:id="1495220366">
      <w:bodyDiv w:val="1"/>
      <w:marLeft w:val="0"/>
      <w:marRight w:val="0"/>
      <w:marTop w:val="0"/>
      <w:marBottom w:val="0"/>
      <w:divBdr>
        <w:top w:val="none" w:sz="0" w:space="0" w:color="auto"/>
        <w:left w:val="none" w:sz="0" w:space="0" w:color="auto"/>
        <w:bottom w:val="none" w:sz="0" w:space="0" w:color="auto"/>
        <w:right w:val="none" w:sz="0" w:space="0" w:color="auto"/>
      </w:divBdr>
    </w:div>
    <w:div w:id="1572691025">
      <w:bodyDiv w:val="1"/>
      <w:marLeft w:val="0"/>
      <w:marRight w:val="0"/>
      <w:marTop w:val="0"/>
      <w:marBottom w:val="0"/>
      <w:divBdr>
        <w:top w:val="none" w:sz="0" w:space="0" w:color="auto"/>
        <w:left w:val="none" w:sz="0" w:space="0" w:color="auto"/>
        <w:bottom w:val="none" w:sz="0" w:space="0" w:color="auto"/>
        <w:right w:val="none" w:sz="0" w:space="0" w:color="auto"/>
      </w:divBdr>
    </w:div>
    <w:div w:id="1600600122">
      <w:bodyDiv w:val="1"/>
      <w:marLeft w:val="0"/>
      <w:marRight w:val="0"/>
      <w:marTop w:val="0"/>
      <w:marBottom w:val="0"/>
      <w:divBdr>
        <w:top w:val="none" w:sz="0" w:space="0" w:color="auto"/>
        <w:left w:val="none" w:sz="0" w:space="0" w:color="auto"/>
        <w:bottom w:val="none" w:sz="0" w:space="0" w:color="auto"/>
        <w:right w:val="none" w:sz="0" w:space="0" w:color="auto"/>
      </w:divBdr>
    </w:div>
    <w:div w:id="1652783241">
      <w:bodyDiv w:val="1"/>
      <w:marLeft w:val="0"/>
      <w:marRight w:val="0"/>
      <w:marTop w:val="0"/>
      <w:marBottom w:val="0"/>
      <w:divBdr>
        <w:top w:val="none" w:sz="0" w:space="0" w:color="auto"/>
        <w:left w:val="none" w:sz="0" w:space="0" w:color="auto"/>
        <w:bottom w:val="none" w:sz="0" w:space="0" w:color="auto"/>
        <w:right w:val="none" w:sz="0" w:space="0" w:color="auto"/>
      </w:divBdr>
    </w:div>
    <w:div w:id="1936749077">
      <w:bodyDiv w:val="1"/>
      <w:marLeft w:val="0"/>
      <w:marRight w:val="0"/>
      <w:marTop w:val="0"/>
      <w:marBottom w:val="0"/>
      <w:divBdr>
        <w:top w:val="none" w:sz="0" w:space="0" w:color="auto"/>
        <w:left w:val="none" w:sz="0" w:space="0" w:color="auto"/>
        <w:bottom w:val="none" w:sz="0" w:space="0" w:color="auto"/>
        <w:right w:val="none" w:sz="0" w:space="0" w:color="auto"/>
      </w:divBdr>
    </w:div>
    <w:div w:id="213524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emf"/><Relationship Id="rId32" Type="http://schemas.openxmlformats.org/officeDocument/2006/relationships/image" Target="media/image22.emf"/><Relationship Id="rId37" Type="http://schemas.openxmlformats.org/officeDocument/2006/relationships/image" Target="media/image27.png"/><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emf"/><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101"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png"/><Relationship Id="rId100" Type="http://schemas.microsoft.com/office/2016/09/relationships/commentsIds" Target="commentsIds.xml"/><Relationship Id="rId8" Type="http://schemas.openxmlformats.org/officeDocument/2006/relationships/comments" Target="comments.xml"/><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png"/><Relationship Id="rId98" Type="http://schemas.microsoft.com/office/2011/relationships/people" Target="people.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6497A-35D6-4902-A0FC-F0959A9FB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107</Pages>
  <Words>11257</Words>
  <Characters>64166</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4</cp:revision>
  <dcterms:created xsi:type="dcterms:W3CDTF">2024-06-01T01:50:00Z</dcterms:created>
  <dcterms:modified xsi:type="dcterms:W3CDTF">2024-06-01T03:17:00Z</dcterms:modified>
</cp:coreProperties>
</file>